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8C66E3" w14:textId="3337E0AE" w:rsidR="005E2780" w:rsidRDefault="00A30A86" w:rsidP="001552FB">
      <w:pPr>
        <w:pStyle w:val="Heading1"/>
        <w:rPr>
          <w:lang w:val="en-US"/>
        </w:rPr>
      </w:pPr>
      <w:r>
        <w:rPr>
          <w:lang w:val="en-US"/>
        </w:rPr>
        <w:t>CO</w:t>
      </w:r>
      <w:r w:rsidR="0047624A">
        <w:rPr>
          <w:lang w:val="en-US"/>
        </w:rPr>
        <w:t>MP1150/MMCC1011</w:t>
      </w:r>
      <w:r w:rsidR="005E2780">
        <w:rPr>
          <w:lang w:val="en-US"/>
        </w:rPr>
        <w:t xml:space="preserve"> </w:t>
      </w:r>
      <w:r w:rsidR="0047624A">
        <w:rPr>
          <w:lang w:val="en-US"/>
        </w:rPr>
        <w:t>Game Design Task Report</w:t>
      </w:r>
    </w:p>
    <w:p w14:paraId="3CF404B3" w14:textId="77777777" w:rsidR="002B0299" w:rsidRDefault="002B0299">
      <w:pPr>
        <w:rPr>
          <w:b/>
          <w:lang w:val="en-US"/>
        </w:rPr>
      </w:pPr>
    </w:p>
    <w:p w14:paraId="5A53F345" w14:textId="7ED911F8" w:rsidR="005E2780" w:rsidRDefault="005E2780">
      <w:pPr>
        <w:rPr>
          <w:lang w:val="en-US"/>
        </w:rPr>
      </w:pPr>
      <w:r w:rsidRPr="005E2780">
        <w:rPr>
          <w:b/>
          <w:lang w:val="en-US"/>
        </w:rPr>
        <w:t>Name</w:t>
      </w:r>
      <w:r>
        <w:rPr>
          <w:lang w:val="en-US"/>
        </w:rPr>
        <w:t xml:space="preserve">: </w:t>
      </w:r>
      <w:ins w:id="0" w:author="Ngoc Lan Tran" w:date="2020-11-06T17:56:00Z">
        <w:r w:rsidR="00A20A57">
          <w:rPr>
            <w:lang w:val="en-US"/>
          </w:rPr>
          <w:t>Ngoc Lan Tran</w:t>
        </w:r>
      </w:ins>
    </w:p>
    <w:p w14:paraId="61A891FB" w14:textId="6ECD0CB2" w:rsidR="005E2780" w:rsidRDefault="035A9FDE" w:rsidP="035A9FDE">
      <w:pPr>
        <w:rPr>
          <w:lang w:val="en-US"/>
        </w:rPr>
      </w:pPr>
      <w:r w:rsidRPr="035A9FDE">
        <w:rPr>
          <w:b/>
          <w:bCs/>
          <w:lang w:val="en-US"/>
        </w:rPr>
        <w:t>Student ID</w:t>
      </w:r>
      <w:r w:rsidRPr="035A9FDE">
        <w:rPr>
          <w:lang w:val="en-US"/>
        </w:rPr>
        <w:t xml:space="preserve">: </w:t>
      </w:r>
      <w:ins w:id="1" w:author="Ngoc Lan Tran" w:date="2020-11-06T17:56:00Z">
        <w:r w:rsidR="00A20A57">
          <w:rPr>
            <w:lang w:val="en-US"/>
          </w:rPr>
          <w:t>44480636</w:t>
        </w:r>
      </w:ins>
      <w:r w:rsidR="005E2780">
        <w:br/>
      </w:r>
      <w:r w:rsidRPr="035A9FDE">
        <w:rPr>
          <w:b/>
          <w:bCs/>
          <w:lang w:val="en-US"/>
        </w:rPr>
        <w:t xml:space="preserve">GitHub username: </w:t>
      </w:r>
      <w:ins w:id="2" w:author="Ngoc Lan Tran" w:date="2020-11-06T17:56:00Z">
        <w:r w:rsidR="00A20A57">
          <w:rPr>
            <w:b/>
            <w:bCs/>
            <w:lang w:val="en-US"/>
          </w:rPr>
          <w:t>44480636</w:t>
        </w:r>
      </w:ins>
    </w:p>
    <w:p w14:paraId="1AF523F3" w14:textId="77777777" w:rsidR="005E2780" w:rsidRDefault="005E2780">
      <w:pPr>
        <w:rPr>
          <w:lang w:val="en-US"/>
        </w:rPr>
      </w:pPr>
    </w:p>
    <w:p w14:paraId="0C19D9B3" w14:textId="54F854C9" w:rsidR="005E2780" w:rsidRPr="001552FB" w:rsidRDefault="005E2780" w:rsidP="005E2780">
      <w:pPr>
        <w:rPr>
          <w:lang w:val="en-US"/>
        </w:rPr>
      </w:pPr>
      <w:r>
        <w:rPr>
          <w:lang w:val="en-US"/>
        </w:rPr>
        <w:t>Unity features used in this assignment:</w:t>
      </w:r>
    </w:p>
    <w:tbl>
      <w:tblPr>
        <w:tblStyle w:val="TableGrid"/>
        <w:tblW w:w="0" w:type="auto"/>
        <w:tblLook w:val="04A0" w:firstRow="1" w:lastRow="0" w:firstColumn="1" w:lastColumn="0" w:noHBand="0" w:noVBand="1"/>
      </w:tblPr>
      <w:tblGrid>
        <w:gridCol w:w="4957"/>
        <w:gridCol w:w="1706"/>
        <w:gridCol w:w="2347"/>
      </w:tblGrid>
      <w:tr w:rsidR="005E2780" w14:paraId="7F11ACAC" w14:textId="77777777" w:rsidTr="00AE1150">
        <w:tc>
          <w:tcPr>
            <w:tcW w:w="4957" w:type="dxa"/>
          </w:tcPr>
          <w:p w14:paraId="56C14F83" w14:textId="1D55DB71" w:rsidR="005E2780" w:rsidRPr="005E2780" w:rsidRDefault="005E2780" w:rsidP="005E2780">
            <w:pPr>
              <w:rPr>
                <w:b/>
              </w:rPr>
            </w:pPr>
            <w:r w:rsidRPr="005E2780">
              <w:rPr>
                <w:b/>
              </w:rPr>
              <w:t>Effect</w:t>
            </w:r>
            <w:r w:rsidR="00D002C2">
              <w:rPr>
                <w:b/>
              </w:rPr>
              <w:t xml:space="preserve"> / Feature</w:t>
            </w:r>
          </w:p>
        </w:tc>
        <w:tc>
          <w:tcPr>
            <w:tcW w:w="1706" w:type="dxa"/>
          </w:tcPr>
          <w:p w14:paraId="51144A3A" w14:textId="77777777" w:rsidR="005E2780" w:rsidRPr="005E2780" w:rsidRDefault="005E2780" w:rsidP="005E2780">
            <w:pPr>
              <w:rPr>
                <w:b/>
              </w:rPr>
            </w:pPr>
            <w:r w:rsidRPr="005E2780">
              <w:rPr>
                <w:b/>
              </w:rPr>
              <w:t>Marks</w:t>
            </w:r>
          </w:p>
        </w:tc>
        <w:tc>
          <w:tcPr>
            <w:tcW w:w="2347" w:type="dxa"/>
          </w:tcPr>
          <w:p w14:paraId="127073A8" w14:textId="77777777" w:rsidR="005E2780" w:rsidRPr="005E2780" w:rsidRDefault="005E2780" w:rsidP="005E2780">
            <w:pPr>
              <w:rPr>
                <w:b/>
              </w:rPr>
            </w:pPr>
            <w:r w:rsidRPr="005E2780">
              <w:rPr>
                <w:b/>
              </w:rPr>
              <w:t>Check if used</w:t>
            </w:r>
          </w:p>
        </w:tc>
      </w:tr>
      <w:tr w:rsidR="005E2780" w14:paraId="1103D42F" w14:textId="77777777" w:rsidTr="00AE1150">
        <w:tc>
          <w:tcPr>
            <w:tcW w:w="4957" w:type="dxa"/>
          </w:tcPr>
          <w:p w14:paraId="641A4EF9" w14:textId="6DB96869" w:rsidR="005E2780" w:rsidRDefault="005E2780" w:rsidP="005E2780">
            <w:r w:rsidRPr="005E2780">
              <w:t>An </w:t>
            </w:r>
            <w:r w:rsidRPr="005E2780">
              <w:rPr>
                <w:b/>
                <w:bCs/>
              </w:rPr>
              <w:t>outdoor</w:t>
            </w:r>
            <w:r w:rsidRPr="005E2780">
              <w:t xml:space="preserve"> section built using the Terrain editor </w:t>
            </w:r>
          </w:p>
        </w:tc>
        <w:tc>
          <w:tcPr>
            <w:tcW w:w="1706" w:type="dxa"/>
          </w:tcPr>
          <w:p w14:paraId="60549679" w14:textId="77777777" w:rsidR="005E2780" w:rsidRDefault="005E2780" w:rsidP="005E2780">
            <w:r>
              <w:t>25%</w:t>
            </w:r>
          </w:p>
        </w:tc>
        <w:tc>
          <w:tcPr>
            <w:tcW w:w="2347" w:type="dxa"/>
          </w:tcPr>
          <w:p w14:paraId="281D8F01" w14:textId="75F7A003" w:rsidR="005E2780" w:rsidRDefault="00A20A57" w:rsidP="00E07F68">
            <w:pPr>
              <w:jc w:val="center"/>
            </w:pPr>
            <w:ins w:id="3" w:author="Ngoc Lan Tran" w:date="2020-11-06T17:56:00Z">
              <w:r w:rsidRPr="00822B80">
                <w:rPr>
                  <w:rFonts w:ascii="Segoe UI Symbol" w:hAnsi="Segoe UI Symbol" w:cs="Segoe UI Symbol"/>
                  <w:b/>
                  <w:bCs/>
                  <w:color w:val="4D5156"/>
                  <w:shd w:val="clear" w:color="auto" w:fill="FFFFFF"/>
                </w:rPr>
                <w:t>✓</w:t>
              </w:r>
            </w:ins>
          </w:p>
        </w:tc>
      </w:tr>
      <w:tr w:rsidR="005E2780" w14:paraId="43CB7D63" w14:textId="77777777" w:rsidTr="00AE1150">
        <w:tc>
          <w:tcPr>
            <w:tcW w:w="4957" w:type="dxa"/>
          </w:tcPr>
          <w:p w14:paraId="5AEFD91A" w14:textId="0C255CAA" w:rsidR="005E2780" w:rsidRDefault="005E2780" w:rsidP="005E2780">
            <w:r w:rsidRPr="005E2780">
              <w:t>An </w:t>
            </w:r>
            <w:r w:rsidRPr="005E2780">
              <w:rPr>
                <w:b/>
                <w:bCs/>
              </w:rPr>
              <w:t>indoor</w:t>
            </w:r>
            <w:r w:rsidRPr="005E2780">
              <w:t xml:space="preserve"> section built using Unity primitives (cubes, spheres, etc) and/or </w:t>
            </w:r>
            <w:proofErr w:type="spellStart"/>
            <w:r w:rsidRPr="005E2780">
              <w:t>ProBuilder</w:t>
            </w:r>
            <w:proofErr w:type="spellEnd"/>
          </w:p>
        </w:tc>
        <w:tc>
          <w:tcPr>
            <w:tcW w:w="1706" w:type="dxa"/>
          </w:tcPr>
          <w:p w14:paraId="3E68A5F8" w14:textId="77777777" w:rsidR="005E2780" w:rsidRDefault="005E2780" w:rsidP="005E2780">
            <w:r>
              <w:t>25%</w:t>
            </w:r>
          </w:p>
        </w:tc>
        <w:tc>
          <w:tcPr>
            <w:tcW w:w="2347" w:type="dxa"/>
          </w:tcPr>
          <w:p w14:paraId="4FB3E7AB" w14:textId="37C28009" w:rsidR="005E2780" w:rsidRDefault="00A20A57" w:rsidP="00E07F68">
            <w:pPr>
              <w:jc w:val="center"/>
            </w:pPr>
            <w:ins w:id="4" w:author="Ngoc Lan Tran" w:date="2020-11-06T17:56:00Z">
              <w:r w:rsidRPr="00822B80">
                <w:rPr>
                  <w:rFonts w:ascii="Segoe UI Symbol" w:hAnsi="Segoe UI Symbol" w:cs="Segoe UI Symbol"/>
                  <w:b/>
                  <w:bCs/>
                  <w:color w:val="4D5156"/>
                  <w:shd w:val="clear" w:color="auto" w:fill="FFFFFF"/>
                </w:rPr>
                <w:t>✓</w:t>
              </w:r>
            </w:ins>
          </w:p>
        </w:tc>
      </w:tr>
      <w:tr w:rsidR="005E2780" w14:paraId="6995D7B2" w14:textId="77777777" w:rsidTr="00AE1150">
        <w:tc>
          <w:tcPr>
            <w:tcW w:w="4957" w:type="dxa"/>
          </w:tcPr>
          <w:p w14:paraId="709618E0" w14:textId="77777777" w:rsidR="005E2780" w:rsidRDefault="005E2780" w:rsidP="005E2780">
            <w:r w:rsidRPr="005E2780">
              <w:t>A </w:t>
            </w:r>
            <w:r w:rsidRPr="005E2780">
              <w:rPr>
                <w:b/>
                <w:bCs/>
              </w:rPr>
              <w:t>First Person controller</w:t>
            </w:r>
            <w:r w:rsidRPr="005E2780">
              <w:t> with which the player can navigate the scene.</w:t>
            </w:r>
          </w:p>
        </w:tc>
        <w:tc>
          <w:tcPr>
            <w:tcW w:w="1706" w:type="dxa"/>
          </w:tcPr>
          <w:p w14:paraId="49454861" w14:textId="77777777" w:rsidR="005E2780" w:rsidRDefault="005E2780" w:rsidP="005E2780">
            <w:r>
              <w:t>-</w:t>
            </w:r>
          </w:p>
        </w:tc>
        <w:tc>
          <w:tcPr>
            <w:tcW w:w="2347" w:type="dxa"/>
          </w:tcPr>
          <w:p w14:paraId="01F68696" w14:textId="180EF0F4" w:rsidR="005E2780" w:rsidRDefault="00E07F68" w:rsidP="00E07F68">
            <w:pPr>
              <w:jc w:val="center"/>
            </w:pPr>
            <w:r w:rsidRPr="00822B80">
              <w:rPr>
                <w:rFonts w:ascii="Segoe UI Symbol" w:hAnsi="Segoe UI Symbol" w:cs="Segoe UI Symbol"/>
                <w:b/>
                <w:bCs/>
                <w:color w:val="4D5156"/>
                <w:shd w:val="clear" w:color="auto" w:fill="FFFFFF"/>
              </w:rPr>
              <w:t>✓</w:t>
            </w:r>
          </w:p>
        </w:tc>
      </w:tr>
      <w:tr w:rsidR="005E2780" w14:paraId="1ECEB492" w14:textId="77777777" w:rsidTr="00AE1150">
        <w:tc>
          <w:tcPr>
            <w:tcW w:w="4957" w:type="dxa"/>
          </w:tcPr>
          <w:p w14:paraId="3480B224" w14:textId="77777777" w:rsidR="005E2780" w:rsidRDefault="005E2780" w:rsidP="005E2780">
            <w:r w:rsidRPr="005E2780">
              <w:t>Appropriate </w:t>
            </w:r>
            <w:hyperlink r:id="rId8" w:history="1">
              <w:r w:rsidRPr="005E2780">
                <w:rPr>
                  <w:rStyle w:val="Hyperlink"/>
                </w:rPr>
                <w:t>textures</w:t>
              </w:r>
            </w:hyperlink>
            <w:r>
              <w:t> on the indoor section</w:t>
            </w:r>
          </w:p>
        </w:tc>
        <w:tc>
          <w:tcPr>
            <w:tcW w:w="1706" w:type="dxa"/>
          </w:tcPr>
          <w:p w14:paraId="483EDDD4" w14:textId="77777777" w:rsidR="005E2780" w:rsidRDefault="005E2780" w:rsidP="005E2780">
            <w:r>
              <w:t>5%</w:t>
            </w:r>
          </w:p>
        </w:tc>
        <w:tc>
          <w:tcPr>
            <w:tcW w:w="2347" w:type="dxa"/>
          </w:tcPr>
          <w:p w14:paraId="2ED0E42F" w14:textId="3ABAF09D" w:rsidR="005E2780" w:rsidRDefault="00A20A57" w:rsidP="00E07F68">
            <w:pPr>
              <w:jc w:val="center"/>
            </w:pPr>
            <w:ins w:id="5" w:author="Ngoc Lan Tran" w:date="2020-11-06T17:58:00Z">
              <w:r w:rsidRPr="00822B80">
                <w:rPr>
                  <w:rFonts w:ascii="Segoe UI Symbol" w:hAnsi="Segoe UI Symbol" w:cs="Segoe UI Symbol"/>
                  <w:b/>
                  <w:bCs/>
                  <w:color w:val="4D5156"/>
                  <w:shd w:val="clear" w:color="auto" w:fill="FFFFFF"/>
                </w:rPr>
                <w:t>✓</w:t>
              </w:r>
            </w:ins>
          </w:p>
        </w:tc>
      </w:tr>
      <w:tr w:rsidR="005E2780" w14:paraId="75518034" w14:textId="77777777" w:rsidTr="00AE1150">
        <w:tc>
          <w:tcPr>
            <w:tcW w:w="4957" w:type="dxa"/>
          </w:tcPr>
          <w:p w14:paraId="7AF2022D" w14:textId="77777777" w:rsidR="005E2780" w:rsidRDefault="005E2780" w:rsidP="005E2780">
            <w:r>
              <w:t>Textures w</w:t>
            </w:r>
            <w:r w:rsidRPr="005E2780">
              <w:t>ith </w:t>
            </w:r>
            <w:hyperlink r:id="rId9" w:history="1">
              <w:r w:rsidRPr="005E2780">
                <w:rPr>
                  <w:rStyle w:val="Hyperlink"/>
                </w:rPr>
                <w:t>normal maps</w:t>
              </w:r>
            </w:hyperlink>
          </w:p>
        </w:tc>
        <w:tc>
          <w:tcPr>
            <w:tcW w:w="1706" w:type="dxa"/>
          </w:tcPr>
          <w:p w14:paraId="314A80F1" w14:textId="77777777" w:rsidR="005E2780" w:rsidRDefault="005E2780" w:rsidP="005E2780">
            <w:r>
              <w:t>5%</w:t>
            </w:r>
          </w:p>
        </w:tc>
        <w:tc>
          <w:tcPr>
            <w:tcW w:w="2347" w:type="dxa"/>
          </w:tcPr>
          <w:p w14:paraId="12417C7D" w14:textId="6EE876B9" w:rsidR="005E2780" w:rsidRDefault="001164BE" w:rsidP="00E07F68">
            <w:pPr>
              <w:jc w:val="center"/>
            </w:pPr>
            <w:ins w:id="6" w:author="Ngoc Lan Tran" w:date="2020-11-06T18:15:00Z">
              <w:r w:rsidRPr="00822B80">
                <w:rPr>
                  <w:rFonts w:ascii="Segoe UI Symbol" w:hAnsi="Segoe UI Symbol" w:cs="Segoe UI Symbol"/>
                  <w:b/>
                  <w:bCs/>
                  <w:color w:val="4D5156"/>
                  <w:shd w:val="clear" w:color="auto" w:fill="FFFFFF"/>
                </w:rPr>
                <w:t>✓</w:t>
              </w:r>
            </w:ins>
          </w:p>
        </w:tc>
      </w:tr>
      <w:tr w:rsidR="005E2780" w14:paraId="0B0D1C1D" w14:textId="77777777" w:rsidTr="00AE1150">
        <w:tc>
          <w:tcPr>
            <w:tcW w:w="4957" w:type="dxa"/>
          </w:tcPr>
          <w:p w14:paraId="52B03EF4" w14:textId="77777777" w:rsidR="005E2780" w:rsidRDefault="005E2780" w:rsidP="005814DE">
            <w:r>
              <w:t>A</w:t>
            </w:r>
            <w:r w:rsidRPr="005E2780">
              <w:t xml:space="preserve"> simple single-state </w:t>
            </w:r>
            <w:hyperlink r:id="rId10" w:history="1">
              <w:r w:rsidRPr="005E2780">
                <w:rPr>
                  <w:rStyle w:val="Hyperlink"/>
                </w:rPr>
                <w:t>animation clips</w:t>
              </w:r>
            </w:hyperlink>
          </w:p>
        </w:tc>
        <w:tc>
          <w:tcPr>
            <w:tcW w:w="1706" w:type="dxa"/>
          </w:tcPr>
          <w:p w14:paraId="4E6BFE6A" w14:textId="77777777" w:rsidR="005E2780" w:rsidRDefault="005E2780" w:rsidP="005E2780">
            <w:r>
              <w:t>5%</w:t>
            </w:r>
          </w:p>
        </w:tc>
        <w:tc>
          <w:tcPr>
            <w:tcW w:w="2347" w:type="dxa"/>
          </w:tcPr>
          <w:p w14:paraId="200C184E" w14:textId="0BBCF8ED" w:rsidR="005E2780" w:rsidRDefault="001014AD" w:rsidP="00E07F68">
            <w:pPr>
              <w:jc w:val="center"/>
            </w:pPr>
            <w:ins w:id="7" w:author="Ngoc Lan Tran" w:date="2020-11-06T19:57:00Z">
              <w:r w:rsidRPr="00822B80">
                <w:rPr>
                  <w:rFonts w:ascii="Segoe UI Symbol" w:hAnsi="Segoe UI Symbol" w:cs="Segoe UI Symbol"/>
                  <w:b/>
                  <w:bCs/>
                  <w:color w:val="4D5156"/>
                  <w:shd w:val="clear" w:color="auto" w:fill="FFFFFF"/>
                </w:rPr>
                <w:t>✓</w:t>
              </w:r>
            </w:ins>
          </w:p>
        </w:tc>
      </w:tr>
      <w:tr w:rsidR="005E2780" w14:paraId="68BC10FC" w14:textId="77777777" w:rsidTr="00AE1150">
        <w:tc>
          <w:tcPr>
            <w:tcW w:w="4957" w:type="dxa"/>
          </w:tcPr>
          <w:p w14:paraId="10FC4BB8" w14:textId="77777777" w:rsidR="005E2780" w:rsidRDefault="005E2780" w:rsidP="005814DE">
            <w:r w:rsidRPr="005E2780">
              <w:t>A </w:t>
            </w:r>
            <w:hyperlink r:id="rId11" w:history="1">
              <w:r w:rsidRPr="005E2780">
                <w:rPr>
                  <w:rStyle w:val="Hyperlink"/>
                </w:rPr>
                <w:t>multi-state animation</w:t>
              </w:r>
            </w:hyperlink>
            <w:r w:rsidRPr="005E2780">
              <w:t> that resp</w:t>
            </w:r>
            <w:r>
              <w:t>onds to trigger or mouse events</w:t>
            </w:r>
          </w:p>
        </w:tc>
        <w:tc>
          <w:tcPr>
            <w:tcW w:w="1706" w:type="dxa"/>
          </w:tcPr>
          <w:p w14:paraId="39F19AC0" w14:textId="77777777" w:rsidR="005E2780" w:rsidRDefault="005E2780" w:rsidP="005E2780">
            <w:r>
              <w:t>5%</w:t>
            </w:r>
          </w:p>
        </w:tc>
        <w:tc>
          <w:tcPr>
            <w:tcW w:w="2347" w:type="dxa"/>
          </w:tcPr>
          <w:p w14:paraId="04CA877A" w14:textId="77777777" w:rsidR="005E2780" w:rsidRDefault="005E2780" w:rsidP="00E07F68">
            <w:pPr>
              <w:jc w:val="center"/>
            </w:pPr>
          </w:p>
        </w:tc>
      </w:tr>
      <w:tr w:rsidR="005E2780" w14:paraId="2D84596E" w14:textId="77777777" w:rsidTr="00AE1150">
        <w:tc>
          <w:tcPr>
            <w:tcW w:w="4957" w:type="dxa"/>
          </w:tcPr>
          <w:p w14:paraId="11E48032" w14:textId="77777777" w:rsidR="005E2780" w:rsidRDefault="005E2780" w:rsidP="005E2780">
            <w:r w:rsidRPr="005E2780">
              <w:t>Direct </w:t>
            </w:r>
            <w:hyperlink r:id="rId12" w:history="1">
              <w:r w:rsidRPr="005E2780">
                <w:rPr>
                  <w:rStyle w:val="Hyperlink"/>
                </w:rPr>
                <w:t>light sources</w:t>
              </w:r>
            </w:hyperlink>
            <w:r w:rsidRPr="005E2780">
              <w:t> beyon</w:t>
            </w:r>
            <w:r>
              <w:t>d the default Directional Light</w:t>
            </w:r>
          </w:p>
        </w:tc>
        <w:tc>
          <w:tcPr>
            <w:tcW w:w="1706" w:type="dxa"/>
          </w:tcPr>
          <w:p w14:paraId="0616C02E" w14:textId="77777777" w:rsidR="005E2780" w:rsidRDefault="005E2780" w:rsidP="005E2780">
            <w:r>
              <w:t>5%</w:t>
            </w:r>
          </w:p>
        </w:tc>
        <w:tc>
          <w:tcPr>
            <w:tcW w:w="2347" w:type="dxa"/>
          </w:tcPr>
          <w:p w14:paraId="31D75929" w14:textId="30AD82A4" w:rsidR="005E2780" w:rsidRDefault="00A20A57" w:rsidP="00E07F68">
            <w:pPr>
              <w:jc w:val="center"/>
            </w:pPr>
            <w:ins w:id="8" w:author="Ngoc Lan Tran" w:date="2020-11-06T18:02:00Z">
              <w:r w:rsidRPr="00822B80">
                <w:rPr>
                  <w:rFonts w:ascii="Segoe UI Symbol" w:hAnsi="Segoe UI Symbol" w:cs="Segoe UI Symbol"/>
                  <w:b/>
                  <w:bCs/>
                  <w:color w:val="4D5156"/>
                  <w:shd w:val="clear" w:color="auto" w:fill="FFFFFF"/>
                </w:rPr>
                <w:t>✓</w:t>
              </w:r>
            </w:ins>
          </w:p>
        </w:tc>
      </w:tr>
      <w:tr w:rsidR="005E2780" w14:paraId="744D3F39" w14:textId="77777777" w:rsidTr="00AE1150">
        <w:tc>
          <w:tcPr>
            <w:tcW w:w="4957" w:type="dxa"/>
          </w:tcPr>
          <w:p w14:paraId="49679B24" w14:textId="77777777" w:rsidR="005E2780" w:rsidRDefault="00CB3000" w:rsidP="005E2780">
            <w:hyperlink r:id="rId13" w:history="1">
              <w:r w:rsidR="005E2780" w:rsidRPr="005E2780">
                <w:rPr>
                  <w:rStyle w:val="Hyperlink"/>
                </w:rPr>
                <w:t>Baked indirect lighting</w:t>
              </w:r>
            </w:hyperlink>
            <w:r w:rsidR="005E2780">
              <w:t> in the Indoor section</w:t>
            </w:r>
          </w:p>
        </w:tc>
        <w:tc>
          <w:tcPr>
            <w:tcW w:w="1706" w:type="dxa"/>
          </w:tcPr>
          <w:p w14:paraId="26B7872D" w14:textId="77777777" w:rsidR="005E2780" w:rsidRDefault="005E2780" w:rsidP="005E2780">
            <w:r>
              <w:t>5%</w:t>
            </w:r>
          </w:p>
        </w:tc>
        <w:tc>
          <w:tcPr>
            <w:tcW w:w="2347" w:type="dxa"/>
          </w:tcPr>
          <w:p w14:paraId="69C98DAE" w14:textId="77777777" w:rsidR="005E2780" w:rsidRDefault="005E2780" w:rsidP="00E07F68">
            <w:pPr>
              <w:jc w:val="center"/>
            </w:pPr>
          </w:p>
        </w:tc>
      </w:tr>
      <w:tr w:rsidR="005E2780" w14:paraId="2D671A3A" w14:textId="77777777" w:rsidTr="00AE1150">
        <w:trPr>
          <w:trHeight w:val="363"/>
        </w:trPr>
        <w:tc>
          <w:tcPr>
            <w:tcW w:w="4957" w:type="dxa"/>
          </w:tcPr>
          <w:p w14:paraId="527F66F1" w14:textId="77777777" w:rsidR="005E2780" w:rsidRDefault="005E2780" w:rsidP="005814DE">
            <w:r w:rsidRPr="005E2780">
              <w:t>Use of </w:t>
            </w:r>
            <w:hyperlink r:id="rId14" w:history="1">
              <w:r w:rsidRPr="005E2780">
                <w:rPr>
                  <w:rStyle w:val="Hyperlink"/>
                </w:rPr>
                <w:t>light-pr</w:t>
              </w:r>
              <w:r w:rsidRPr="005E2780">
                <w:rPr>
                  <w:rStyle w:val="Hyperlink"/>
                </w:rPr>
                <w:t>o</w:t>
              </w:r>
              <w:r w:rsidRPr="005E2780">
                <w:rPr>
                  <w:rStyle w:val="Hyperlink"/>
                </w:rPr>
                <w:t>bes</w:t>
              </w:r>
            </w:hyperlink>
            <w:r w:rsidRPr="005E2780">
              <w:t> for dynamic indirect lighting</w:t>
            </w:r>
          </w:p>
        </w:tc>
        <w:tc>
          <w:tcPr>
            <w:tcW w:w="1706" w:type="dxa"/>
          </w:tcPr>
          <w:p w14:paraId="7C9D017D" w14:textId="77777777" w:rsidR="005E2780" w:rsidRDefault="005E2780" w:rsidP="005E2780">
            <w:r>
              <w:t>5%</w:t>
            </w:r>
          </w:p>
        </w:tc>
        <w:tc>
          <w:tcPr>
            <w:tcW w:w="2347" w:type="dxa"/>
          </w:tcPr>
          <w:p w14:paraId="2E4F25BA" w14:textId="1D0F18F7" w:rsidR="005E2780" w:rsidRDefault="005E2780" w:rsidP="00E07F68">
            <w:pPr>
              <w:jc w:val="center"/>
            </w:pPr>
          </w:p>
        </w:tc>
      </w:tr>
      <w:tr w:rsidR="005E2780" w14:paraId="758875B7" w14:textId="77777777" w:rsidTr="00AE1150">
        <w:tc>
          <w:tcPr>
            <w:tcW w:w="4957" w:type="dxa"/>
          </w:tcPr>
          <w:p w14:paraId="6765EBC0" w14:textId="77777777" w:rsidR="005E2780" w:rsidRDefault="005E2780" w:rsidP="005814DE">
            <w:r w:rsidRPr="005E2780">
              <w:t>Use of </w:t>
            </w:r>
            <w:hyperlink r:id="rId15" w:history="1">
              <w:r w:rsidRPr="005E2780">
                <w:rPr>
                  <w:rStyle w:val="Hyperlink"/>
                </w:rPr>
                <w:t>reflection-probes</w:t>
              </w:r>
            </w:hyperlink>
            <w:r w:rsidRPr="005E2780">
              <w:t> and reflective surfaces</w:t>
            </w:r>
          </w:p>
        </w:tc>
        <w:tc>
          <w:tcPr>
            <w:tcW w:w="1706" w:type="dxa"/>
          </w:tcPr>
          <w:p w14:paraId="4C1205EE" w14:textId="77777777" w:rsidR="005E2780" w:rsidRDefault="005E2780" w:rsidP="005E2780">
            <w:r>
              <w:t>5%</w:t>
            </w:r>
          </w:p>
        </w:tc>
        <w:tc>
          <w:tcPr>
            <w:tcW w:w="2347" w:type="dxa"/>
          </w:tcPr>
          <w:p w14:paraId="6A7A6BDA" w14:textId="0B798B9F" w:rsidR="005E2780" w:rsidRDefault="00A20A57" w:rsidP="00E07F68">
            <w:pPr>
              <w:jc w:val="center"/>
            </w:pPr>
            <w:ins w:id="9" w:author="Ngoc Lan Tran" w:date="2020-11-06T18:03:00Z">
              <w:r w:rsidRPr="00822B80">
                <w:rPr>
                  <w:rFonts w:ascii="Segoe UI Symbol" w:hAnsi="Segoe UI Symbol" w:cs="Segoe UI Symbol"/>
                  <w:b/>
                  <w:bCs/>
                  <w:color w:val="4D5156"/>
                  <w:shd w:val="clear" w:color="auto" w:fill="FFFFFF"/>
                </w:rPr>
                <w:t>✓</w:t>
              </w:r>
            </w:ins>
          </w:p>
        </w:tc>
      </w:tr>
      <w:tr w:rsidR="005E2780" w14:paraId="4B60F7E9" w14:textId="77777777" w:rsidTr="00AE1150">
        <w:tc>
          <w:tcPr>
            <w:tcW w:w="4957" w:type="dxa"/>
          </w:tcPr>
          <w:p w14:paraId="0F18E06C" w14:textId="77777777" w:rsidR="005E2780" w:rsidRDefault="005E2780" w:rsidP="005814DE">
            <w:r w:rsidRPr="005E2780">
              <w:t>Appropriately chosen </w:t>
            </w:r>
            <w:hyperlink r:id="rId16" w:history="1">
              <w:r w:rsidRPr="005E2780">
                <w:rPr>
                  <w:rStyle w:val="Hyperlink"/>
                </w:rPr>
                <w:t>post-processing effects</w:t>
              </w:r>
            </w:hyperlink>
          </w:p>
        </w:tc>
        <w:tc>
          <w:tcPr>
            <w:tcW w:w="1706" w:type="dxa"/>
          </w:tcPr>
          <w:p w14:paraId="48665B49" w14:textId="77777777" w:rsidR="005E2780" w:rsidRDefault="005E2780" w:rsidP="005E2780">
            <w:r>
              <w:t>5%</w:t>
            </w:r>
          </w:p>
        </w:tc>
        <w:tc>
          <w:tcPr>
            <w:tcW w:w="2347" w:type="dxa"/>
          </w:tcPr>
          <w:p w14:paraId="19C8E75F" w14:textId="3C417C3E" w:rsidR="005E2780" w:rsidRDefault="00CF04AB" w:rsidP="00E07F68">
            <w:pPr>
              <w:jc w:val="center"/>
            </w:pPr>
            <w:ins w:id="10" w:author="Ngoc Lan Tran" w:date="2020-11-06T19:08:00Z">
              <w:r w:rsidRPr="00822B80">
                <w:rPr>
                  <w:rFonts w:ascii="Segoe UI Symbol" w:hAnsi="Segoe UI Symbol" w:cs="Segoe UI Symbol"/>
                  <w:b/>
                  <w:bCs/>
                  <w:color w:val="4D5156"/>
                  <w:shd w:val="clear" w:color="auto" w:fill="FFFFFF"/>
                </w:rPr>
                <w:t>✓</w:t>
              </w:r>
            </w:ins>
          </w:p>
        </w:tc>
      </w:tr>
      <w:tr w:rsidR="005E2780" w14:paraId="37279EAF" w14:textId="77777777" w:rsidTr="00AE1150">
        <w:tc>
          <w:tcPr>
            <w:tcW w:w="4957" w:type="dxa"/>
          </w:tcPr>
          <w:p w14:paraId="62137BA9" w14:textId="77777777" w:rsidR="005E2780" w:rsidRDefault="005E2780" w:rsidP="005814DE">
            <w:r w:rsidRPr="005E2780">
              <w:t>Use of </w:t>
            </w:r>
            <w:hyperlink r:id="rId17" w:history="1">
              <w:r w:rsidRPr="005E2780">
                <w:rPr>
                  <w:rStyle w:val="Hyperlink"/>
                </w:rPr>
                <w:t>multiple cameras</w:t>
              </w:r>
            </w:hyperlink>
            <w:r w:rsidRPr="005E2780">
              <w:t> (e.g. overlaid cam</w:t>
            </w:r>
            <w:r>
              <w:t>eras or rendering to a texture)</w:t>
            </w:r>
          </w:p>
        </w:tc>
        <w:tc>
          <w:tcPr>
            <w:tcW w:w="1706" w:type="dxa"/>
          </w:tcPr>
          <w:p w14:paraId="207BF051" w14:textId="77777777" w:rsidR="005E2780" w:rsidRDefault="005E2780" w:rsidP="005E2780">
            <w:r>
              <w:t>10%</w:t>
            </w:r>
          </w:p>
        </w:tc>
        <w:tc>
          <w:tcPr>
            <w:tcW w:w="2347" w:type="dxa"/>
          </w:tcPr>
          <w:p w14:paraId="4DBF18CF" w14:textId="50EE1586" w:rsidR="005E2780" w:rsidRDefault="00A20A57" w:rsidP="00E07F68">
            <w:pPr>
              <w:jc w:val="center"/>
            </w:pPr>
            <w:ins w:id="11" w:author="Ngoc Lan Tran" w:date="2020-11-06T18:03:00Z">
              <w:r w:rsidRPr="00822B80">
                <w:rPr>
                  <w:rFonts w:ascii="Segoe UI Symbol" w:hAnsi="Segoe UI Symbol" w:cs="Segoe UI Symbol"/>
                  <w:b/>
                  <w:bCs/>
                  <w:color w:val="4D5156"/>
                  <w:shd w:val="clear" w:color="auto" w:fill="FFFFFF"/>
                </w:rPr>
                <w:t>✓</w:t>
              </w:r>
            </w:ins>
          </w:p>
        </w:tc>
      </w:tr>
      <w:tr w:rsidR="005E2780" w14:paraId="0FC17381" w14:textId="77777777" w:rsidTr="00AE1150">
        <w:tc>
          <w:tcPr>
            <w:tcW w:w="4957" w:type="dxa"/>
          </w:tcPr>
          <w:p w14:paraId="05FF5F1E" w14:textId="65C77296" w:rsidR="005E2780" w:rsidRDefault="00CB3000" w:rsidP="005E2780">
            <w:hyperlink r:id="rId18" w:history="1">
              <w:r w:rsidR="005E2780" w:rsidRPr="005E2780">
                <w:rPr>
                  <w:rStyle w:val="Hyperlink"/>
                </w:rPr>
                <w:t>Particle systems</w:t>
              </w:r>
            </w:hyperlink>
          </w:p>
        </w:tc>
        <w:tc>
          <w:tcPr>
            <w:tcW w:w="1706" w:type="dxa"/>
          </w:tcPr>
          <w:p w14:paraId="30F0B693" w14:textId="77777777" w:rsidR="005E2780" w:rsidRDefault="005E2780" w:rsidP="005E2780">
            <w:r>
              <w:t>10%</w:t>
            </w:r>
          </w:p>
        </w:tc>
        <w:tc>
          <w:tcPr>
            <w:tcW w:w="2347" w:type="dxa"/>
          </w:tcPr>
          <w:p w14:paraId="1D98F37B" w14:textId="58BC8973" w:rsidR="005E2780" w:rsidRDefault="00A20A57" w:rsidP="00E07F68">
            <w:pPr>
              <w:jc w:val="center"/>
            </w:pPr>
            <w:ins w:id="12" w:author="Ngoc Lan Tran" w:date="2020-11-06T18:03:00Z">
              <w:r w:rsidRPr="00822B80">
                <w:rPr>
                  <w:rFonts w:ascii="Segoe UI Symbol" w:hAnsi="Segoe UI Symbol" w:cs="Segoe UI Symbol"/>
                  <w:b/>
                  <w:bCs/>
                  <w:color w:val="4D5156"/>
                  <w:shd w:val="clear" w:color="auto" w:fill="FFFFFF"/>
                </w:rPr>
                <w:t>✓</w:t>
              </w:r>
            </w:ins>
          </w:p>
        </w:tc>
      </w:tr>
      <w:tr w:rsidR="005E2780" w14:paraId="66A27D0C" w14:textId="77777777" w:rsidTr="00AE1150">
        <w:tc>
          <w:tcPr>
            <w:tcW w:w="4957" w:type="dxa"/>
          </w:tcPr>
          <w:p w14:paraId="33DF77FA" w14:textId="651AB203" w:rsidR="005E2780" w:rsidRDefault="005E2780" w:rsidP="005814DE">
            <w:r w:rsidRPr="005E2780">
              <w:t>Objects controlled by </w:t>
            </w:r>
            <w:hyperlink r:id="rId19" w:history="1">
              <w:r w:rsidRPr="005E2780">
                <w:rPr>
                  <w:rStyle w:val="Hyperlink"/>
                </w:rPr>
                <w:t>phys</w:t>
              </w:r>
              <w:r w:rsidRPr="005E2780">
                <w:rPr>
                  <w:rStyle w:val="Hyperlink"/>
                </w:rPr>
                <w:t>i</w:t>
              </w:r>
              <w:r w:rsidRPr="005E2780">
                <w:rPr>
                  <w:rStyle w:val="Hyperlink"/>
                </w:rPr>
                <w:t>cs</w:t>
              </w:r>
            </w:hyperlink>
          </w:p>
        </w:tc>
        <w:tc>
          <w:tcPr>
            <w:tcW w:w="1706" w:type="dxa"/>
          </w:tcPr>
          <w:p w14:paraId="1F0A8D63" w14:textId="77777777" w:rsidR="005E2780" w:rsidRDefault="005E2780" w:rsidP="005E2780">
            <w:r>
              <w:t>5%</w:t>
            </w:r>
          </w:p>
        </w:tc>
        <w:tc>
          <w:tcPr>
            <w:tcW w:w="2347" w:type="dxa"/>
          </w:tcPr>
          <w:p w14:paraId="72DEC117" w14:textId="50F68770" w:rsidR="005E2780" w:rsidRDefault="007A4D54" w:rsidP="00E07F68">
            <w:pPr>
              <w:jc w:val="center"/>
            </w:pPr>
            <w:ins w:id="13" w:author="Ngoc Lan Tran" w:date="2020-11-06T19:24:00Z">
              <w:r w:rsidRPr="00822B80">
                <w:rPr>
                  <w:rFonts w:ascii="Segoe UI Symbol" w:hAnsi="Segoe UI Symbol" w:cs="Segoe UI Symbol"/>
                  <w:b/>
                  <w:bCs/>
                  <w:color w:val="4D5156"/>
                  <w:shd w:val="clear" w:color="auto" w:fill="FFFFFF"/>
                </w:rPr>
                <w:t>✓</w:t>
              </w:r>
            </w:ins>
          </w:p>
        </w:tc>
      </w:tr>
      <w:tr w:rsidR="005E2780" w14:paraId="0EFE564F" w14:textId="77777777" w:rsidTr="00AE1150">
        <w:tc>
          <w:tcPr>
            <w:tcW w:w="4957" w:type="dxa"/>
          </w:tcPr>
          <w:p w14:paraId="02A43292" w14:textId="77777777" w:rsidR="005E2780" w:rsidRDefault="005E2780" w:rsidP="005814DE">
            <w:bookmarkStart w:id="14" w:name="_Hlk55584923"/>
            <w:r w:rsidRPr="005E2780">
              <w:t>Using </w:t>
            </w:r>
            <w:hyperlink r:id="rId20" w:history="1">
              <w:r w:rsidRPr="005E2780">
                <w:rPr>
                  <w:rStyle w:val="Hyperlink"/>
                </w:rPr>
                <w:t>joints</w:t>
              </w:r>
            </w:hyperlink>
            <w:r w:rsidRPr="005E2780">
              <w:t> </w:t>
            </w:r>
          </w:p>
        </w:tc>
        <w:tc>
          <w:tcPr>
            <w:tcW w:w="1706" w:type="dxa"/>
          </w:tcPr>
          <w:p w14:paraId="7034AC28" w14:textId="77777777" w:rsidR="005E2780" w:rsidRDefault="005E2780" w:rsidP="005E2780">
            <w:r>
              <w:t>5%</w:t>
            </w:r>
          </w:p>
        </w:tc>
        <w:tc>
          <w:tcPr>
            <w:tcW w:w="2347" w:type="dxa"/>
          </w:tcPr>
          <w:p w14:paraId="2FBD5F50" w14:textId="53F1DD76" w:rsidR="005E2780" w:rsidRDefault="00A20A57" w:rsidP="00E07F68">
            <w:pPr>
              <w:jc w:val="center"/>
            </w:pPr>
            <w:ins w:id="15" w:author="Ngoc Lan Tran" w:date="2020-11-06T18:03:00Z">
              <w:r w:rsidRPr="00822B80">
                <w:rPr>
                  <w:rFonts w:ascii="Segoe UI Symbol" w:hAnsi="Segoe UI Symbol" w:cs="Segoe UI Symbol"/>
                  <w:b/>
                  <w:bCs/>
                  <w:color w:val="4D5156"/>
                  <w:shd w:val="clear" w:color="auto" w:fill="FFFFFF"/>
                </w:rPr>
                <w:t>✓</w:t>
              </w:r>
            </w:ins>
          </w:p>
        </w:tc>
      </w:tr>
      <w:bookmarkEnd w:id="14"/>
      <w:tr w:rsidR="005E2780" w14:paraId="4E5F4393" w14:textId="77777777" w:rsidTr="00AE1150">
        <w:tc>
          <w:tcPr>
            <w:tcW w:w="4957" w:type="dxa"/>
          </w:tcPr>
          <w:p w14:paraId="4E41CACC" w14:textId="77777777" w:rsidR="005E2780" w:rsidRDefault="005E2780" w:rsidP="005814DE">
            <w:r w:rsidRPr="005E2780">
              <w:t>Appropriate 3D spatialised </w:t>
            </w:r>
            <w:hyperlink r:id="rId21" w:history="1">
              <w:r w:rsidRPr="005E2780">
                <w:rPr>
                  <w:rStyle w:val="Hyperlink"/>
                </w:rPr>
                <w:t>audio sources</w:t>
              </w:r>
            </w:hyperlink>
          </w:p>
        </w:tc>
        <w:tc>
          <w:tcPr>
            <w:tcW w:w="1706" w:type="dxa"/>
          </w:tcPr>
          <w:p w14:paraId="4D0DD37E" w14:textId="77777777" w:rsidR="005E2780" w:rsidRDefault="005E2780" w:rsidP="005E2780">
            <w:r>
              <w:t>5%</w:t>
            </w:r>
          </w:p>
        </w:tc>
        <w:tc>
          <w:tcPr>
            <w:tcW w:w="2347" w:type="dxa"/>
          </w:tcPr>
          <w:p w14:paraId="26776B62" w14:textId="77777777" w:rsidR="005E2780" w:rsidRDefault="005E2780" w:rsidP="00E07F68">
            <w:pPr>
              <w:jc w:val="center"/>
            </w:pPr>
          </w:p>
        </w:tc>
      </w:tr>
      <w:tr w:rsidR="005E2780" w14:paraId="20C02069" w14:textId="77777777" w:rsidTr="00AE1150">
        <w:tc>
          <w:tcPr>
            <w:tcW w:w="4957" w:type="dxa"/>
          </w:tcPr>
          <w:p w14:paraId="37B0485A" w14:textId="77777777" w:rsidR="005E2780" w:rsidRDefault="005E2780" w:rsidP="005814DE">
            <w:r w:rsidRPr="005E2780">
              <w:t>Using </w:t>
            </w:r>
            <w:hyperlink r:id="rId22" w:history="1">
              <w:r w:rsidRPr="005E2780">
                <w:rPr>
                  <w:rStyle w:val="Hyperlink"/>
                </w:rPr>
                <w:t>reverb zones</w:t>
              </w:r>
            </w:hyperlink>
            <w:r w:rsidRPr="005E2780">
              <w:rPr>
                <w:b/>
                <w:bCs/>
              </w:rPr>
              <w:t>, </w:t>
            </w:r>
            <w:hyperlink r:id="rId23" w:history="1">
              <w:r w:rsidRPr="005E2780">
                <w:rPr>
                  <w:rStyle w:val="Hyperlink"/>
                </w:rPr>
                <w:t>effects</w:t>
              </w:r>
            </w:hyperlink>
            <w:r w:rsidRPr="005E2780">
              <w:t> and </w:t>
            </w:r>
            <w:hyperlink r:id="rId24" w:history="1">
              <w:r w:rsidRPr="005E2780">
                <w:rPr>
                  <w:rStyle w:val="Hyperlink"/>
                </w:rPr>
                <w:t>filters</w:t>
              </w:r>
            </w:hyperlink>
          </w:p>
        </w:tc>
        <w:tc>
          <w:tcPr>
            <w:tcW w:w="1706" w:type="dxa"/>
          </w:tcPr>
          <w:p w14:paraId="00D47865" w14:textId="77777777" w:rsidR="005E2780" w:rsidRDefault="005E2780" w:rsidP="005E2780">
            <w:r>
              <w:t>5%</w:t>
            </w:r>
          </w:p>
        </w:tc>
        <w:tc>
          <w:tcPr>
            <w:tcW w:w="2347" w:type="dxa"/>
          </w:tcPr>
          <w:p w14:paraId="721B6A0B" w14:textId="77777777" w:rsidR="005E2780" w:rsidRDefault="005E2780" w:rsidP="00E07F68">
            <w:pPr>
              <w:jc w:val="center"/>
            </w:pPr>
          </w:p>
        </w:tc>
      </w:tr>
      <w:tr w:rsidR="005E2780" w14:paraId="631EB663" w14:textId="77777777" w:rsidTr="00AE1150">
        <w:tc>
          <w:tcPr>
            <w:tcW w:w="4957" w:type="dxa"/>
          </w:tcPr>
          <w:p w14:paraId="05A81744" w14:textId="77777777" w:rsidR="005E2780" w:rsidRPr="005E2780" w:rsidRDefault="005E2780" w:rsidP="00E07F68">
            <w:pPr>
              <w:jc w:val="right"/>
              <w:rPr>
                <w:b/>
              </w:rPr>
            </w:pPr>
            <w:r w:rsidRPr="005E2780">
              <w:rPr>
                <w:b/>
              </w:rPr>
              <w:t>TOTAL:</w:t>
            </w:r>
          </w:p>
        </w:tc>
        <w:tc>
          <w:tcPr>
            <w:tcW w:w="1706" w:type="dxa"/>
          </w:tcPr>
          <w:p w14:paraId="1C914B3F" w14:textId="42C28713" w:rsidR="005E2780" w:rsidRDefault="001164BE" w:rsidP="005E2780">
            <w:ins w:id="16" w:author="Ngoc Lan Tran" w:date="2020-11-06T18:16:00Z">
              <w:r>
                <w:t>1</w:t>
              </w:r>
            </w:ins>
            <w:ins w:id="17" w:author="Ngoc Lan Tran" w:date="2020-11-06T19:57:00Z">
              <w:r w:rsidR="001014AD">
                <w:t>10</w:t>
              </w:r>
            </w:ins>
            <w:ins w:id="18" w:author="Ngoc Lan Tran" w:date="2020-11-06T18:16:00Z">
              <w:r>
                <w:t>%</w:t>
              </w:r>
            </w:ins>
          </w:p>
        </w:tc>
        <w:tc>
          <w:tcPr>
            <w:tcW w:w="2347" w:type="dxa"/>
          </w:tcPr>
          <w:p w14:paraId="0D006491" w14:textId="77777777" w:rsidR="005E2780" w:rsidRDefault="005E2780" w:rsidP="00E07F68">
            <w:pPr>
              <w:jc w:val="center"/>
            </w:pPr>
          </w:p>
        </w:tc>
      </w:tr>
    </w:tbl>
    <w:p w14:paraId="5B3BD7A9" w14:textId="77777777" w:rsidR="005E2780" w:rsidRDefault="005E2780">
      <w:pPr>
        <w:rPr>
          <w:lang w:val="en-US"/>
        </w:rPr>
      </w:pPr>
      <w:r>
        <w:rPr>
          <w:b/>
          <w:lang w:val="en-US"/>
        </w:rPr>
        <w:t xml:space="preserve">Note: </w:t>
      </w:r>
      <w:r>
        <w:rPr>
          <w:lang w:val="en-US"/>
        </w:rPr>
        <w:t>Totals greater than 100% will be rounded down.</w:t>
      </w:r>
    </w:p>
    <w:p w14:paraId="21CD4E88" w14:textId="77777777" w:rsidR="005E2780" w:rsidRDefault="005E2780">
      <w:pPr>
        <w:rPr>
          <w:lang w:val="en-US"/>
        </w:rPr>
      </w:pPr>
    </w:p>
    <w:p w14:paraId="167A945C" w14:textId="79F910C2" w:rsidR="001552FB" w:rsidRDefault="005E2780">
      <w:pPr>
        <w:rPr>
          <w:lang w:val="en-US"/>
        </w:rPr>
      </w:pPr>
      <w:r>
        <w:rPr>
          <w:lang w:val="en-US"/>
        </w:rPr>
        <w:t xml:space="preserve">On the following pages you should </w:t>
      </w:r>
      <w:r w:rsidR="00022DB9">
        <w:rPr>
          <w:lang w:val="en-US"/>
        </w:rPr>
        <w:t>indicate where each of the above features appear in your game, using screenshots to direct the marker. You will not get marks for a feature</w:t>
      </w:r>
      <w:r w:rsidR="006279C3">
        <w:rPr>
          <w:lang w:val="en-US"/>
        </w:rPr>
        <w:t xml:space="preserve"> that is </w:t>
      </w:r>
      <w:r w:rsidR="00164197">
        <w:rPr>
          <w:lang w:val="en-US"/>
        </w:rPr>
        <w:t>not documented in your submitted report</w:t>
      </w:r>
      <w:r w:rsidR="006279C3">
        <w:rPr>
          <w:lang w:val="en-US"/>
        </w:rPr>
        <w:t>. Additionally, features will not receive marks</w:t>
      </w:r>
      <w:r w:rsidR="00164197">
        <w:rPr>
          <w:lang w:val="en-US"/>
        </w:rPr>
        <w:t xml:space="preserve"> </w:t>
      </w:r>
      <w:r w:rsidR="00022DB9">
        <w:rPr>
          <w:lang w:val="en-US"/>
        </w:rPr>
        <w:t xml:space="preserve">if </w:t>
      </w:r>
      <w:r w:rsidR="006279C3">
        <w:rPr>
          <w:lang w:val="en-US"/>
        </w:rPr>
        <w:t xml:space="preserve">they </w:t>
      </w:r>
      <w:r w:rsidR="00022DB9">
        <w:rPr>
          <w:lang w:val="en-US"/>
        </w:rPr>
        <w:t xml:space="preserve">cannot </w:t>
      </w:r>
      <w:r w:rsidR="006279C3">
        <w:rPr>
          <w:lang w:val="en-US"/>
        </w:rPr>
        <w:t xml:space="preserve">be </w:t>
      </w:r>
      <w:r w:rsidR="00022DB9">
        <w:rPr>
          <w:lang w:val="en-US"/>
        </w:rPr>
        <w:t>easily locate</w:t>
      </w:r>
      <w:r w:rsidR="006279C3">
        <w:rPr>
          <w:lang w:val="en-US"/>
        </w:rPr>
        <w:t>d</w:t>
      </w:r>
      <w:r w:rsidR="00022DB9">
        <w:rPr>
          <w:lang w:val="en-US"/>
        </w:rPr>
        <w:t xml:space="preserve"> within your </w:t>
      </w:r>
      <w:r w:rsidR="000C65DB">
        <w:rPr>
          <w:lang w:val="en-US"/>
        </w:rPr>
        <w:t xml:space="preserve">scene </w:t>
      </w:r>
      <w:r w:rsidR="00FB6063">
        <w:rPr>
          <w:lang w:val="en-US"/>
        </w:rPr>
        <w:t>and hierarchy</w:t>
      </w:r>
      <w:r w:rsidR="00022DB9">
        <w:rPr>
          <w:lang w:val="en-US"/>
        </w:rPr>
        <w:t>.</w:t>
      </w:r>
    </w:p>
    <w:p w14:paraId="75E91001" w14:textId="77777777" w:rsidR="001552FB" w:rsidRDefault="001552FB">
      <w:pPr>
        <w:rPr>
          <w:lang w:val="en-US"/>
        </w:rPr>
      </w:pPr>
    </w:p>
    <w:p w14:paraId="5C4A6C9B" w14:textId="08C1DF5D" w:rsidR="005E2780" w:rsidRDefault="0074675C">
      <w:pPr>
        <w:rPr>
          <w:lang w:val="en-US"/>
        </w:rPr>
      </w:pPr>
      <w:r>
        <w:rPr>
          <w:lang w:val="en-US"/>
        </w:rPr>
        <w:t>Ensure</w:t>
      </w:r>
      <w:r w:rsidR="001552FB">
        <w:rPr>
          <w:lang w:val="en-US"/>
        </w:rPr>
        <w:t xml:space="preserve"> </w:t>
      </w:r>
      <w:r>
        <w:rPr>
          <w:lang w:val="en-US"/>
        </w:rPr>
        <w:t>your</w:t>
      </w:r>
      <w:r w:rsidR="001552FB">
        <w:rPr>
          <w:lang w:val="en-US"/>
        </w:rPr>
        <w:t xml:space="preserve"> completed report is </w:t>
      </w:r>
      <w:r>
        <w:rPr>
          <w:lang w:val="en-US"/>
        </w:rPr>
        <w:t xml:space="preserve">both </w:t>
      </w:r>
      <w:r w:rsidR="001C7AF6">
        <w:rPr>
          <w:lang w:val="en-US"/>
        </w:rPr>
        <w:t>included</w:t>
      </w:r>
      <w:r w:rsidR="00C43566">
        <w:rPr>
          <w:lang w:val="en-US"/>
        </w:rPr>
        <w:t xml:space="preserve"> in your assignment repository (on GitHub) and submitted </w:t>
      </w:r>
      <w:r w:rsidR="001C7AF6">
        <w:rPr>
          <w:lang w:val="en-US"/>
        </w:rPr>
        <w:t xml:space="preserve">via the Game Design Task submission link on </w:t>
      </w:r>
      <w:proofErr w:type="spellStart"/>
      <w:r w:rsidR="001C7AF6">
        <w:rPr>
          <w:lang w:val="en-US"/>
        </w:rPr>
        <w:t>iLearn</w:t>
      </w:r>
      <w:proofErr w:type="spellEnd"/>
      <w:r w:rsidR="0089210E">
        <w:rPr>
          <w:lang w:val="en-US"/>
        </w:rPr>
        <w:t>.</w:t>
      </w:r>
      <w:r w:rsidR="00D97F4E">
        <w:rPr>
          <w:lang w:val="en-US"/>
        </w:rPr>
        <w:t xml:space="preserve"> Submission of this report via </w:t>
      </w:r>
      <w:proofErr w:type="spellStart"/>
      <w:r w:rsidR="00D97F4E">
        <w:rPr>
          <w:lang w:val="en-US"/>
        </w:rPr>
        <w:t>iLearn</w:t>
      </w:r>
      <w:proofErr w:type="spellEnd"/>
      <w:r w:rsidR="00D97F4E">
        <w:rPr>
          <w:lang w:val="en-US"/>
        </w:rPr>
        <w:t xml:space="preserve"> notifies the markers that your Game Design Task GitHub repository is ready to be marked.</w:t>
      </w:r>
      <w:r w:rsidR="005E2780">
        <w:rPr>
          <w:lang w:val="en-US"/>
        </w:rPr>
        <w:br w:type="page"/>
      </w:r>
    </w:p>
    <w:p w14:paraId="2E354ECD" w14:textId="77777777" w:rsidR="005E2780" w:rsidRDefault="00022DB9" w:rsidP="00022DB9">
      <w:pPr>
        <w:pStyle w:val="Heading2"/>
        <w:rPr>
          <w:lang w:val="en-US"/>
        </w:rPr>
      </w:pPr>
      <w:r>
        <w:rPr>
          <w:lang w:val="en-US"/>
        </w:rPr>
        <w:lastRenderedPageBreak/>
        <w:t>1. Terrain</w:t>
      </w:r>
    </w:p>
    <w:p w14:paraId="4E1CD5CE" w14:textId="77777777" w:rsidR="00022DB9" w:rsidRDefault="00022DB9" w:rsidP="00022DB9">
      <w:pPr>
        <w:rPr>
          <w:lang w:val="en-US"/>
        </w:rPr>
      </w:pPr>
    </w:p>
    <w:p w14:paraId="434316AE" w14:textId="77777777" w:rsidR="00022DB9" w:rsidRDefault="00022DB9" w:rsidP="00022DB9">
      <w:pPr>
        <w:rPr>
          <w:lang w:val="en-US"/>
        </w:rPr>
      </w:pPr>
      <w:r w:rsidRPr="00022DB9">
        <w:rPr>
          <w:b/>
          <w:lang w:val="en-US"/>
        </w:rPr>
        <w:t>Features used</w:t>
      </w:r>
      <w:r>
        <w:rPr>
          <w:lang w:val="en-US"/>
        </w:rPr>
        <w:t>:</w:t>
      </w:r>
    </w:p>
    <w:p w14:paraId="231AB34A" w14:textId="10014BD6" w:rsidR="001164BE" w:rsidRPr="001164BE" w:rsidRDefault="00022DB9" w:rsidP="001164BE">
      <w:pPr>
        <w:pStyle w:val="ListParagraph"/>
        <w:numPr>
          <w:ilvl w:val="0"/>
          <w:numId w:val="5"/>
        </w:numPr>
        <w:rPr>
          <w:ins w:id="19" w:author="Ngoc Lan Tran" w:date="2020-11-06T18:19:00Z"/>
          <w:lang w:val="en-US"/>
          <w:rPrChange w:id="20" w:author="Ngoc Lan Tran" w:date="2020-11-06T18:19:00Z">
            <w:rPr>
              <w:ins w:id="21" w:author="Ngoc Lan Tran" w:date="2020-11-06T18:19:00Z"/>
            </w:rPr>
          </w:rPrChange>
        </w:rPr>
      </w:pPr>
      <w:r w:rsidRPr="005E2780">
        <w:t>An </w:t>
      </w:r>
      <w:r w:rsidRPr="00022DB9">
        <w:rPr>
          <w:b/>
          <w:bCs/>
        </w:rPr>
        <w:t>outdoor</w:t>
      </w:r>
      <w:r w:rsidRPr="005E2780">
        <w:t> section built using the Terrain editor</w:t>
      </w:r>
    </w:p>
    <w:p w14:paraId="1CC7154E" w14:textId="71BABC8E" w:rsidR="001164BE" w:rsidRPr="001164BE" w:rsidRDefault="001164BE" w:rsidP="001164BE">
      <w:pPr>
        <w:pStyle w:val="ListParagraph"/>
        <w:numPr>
          <w:ilvl w:val="0"/>
          <w:numId w:val="5"/>
        </w:numPr>
        <w:rPr>
          <w:lang w:val="en-US"/>
          <w:rPrChange w:id="22" w:author="Ngoc Lan Tran" w:date="2020-11-06T18:18:00Z">
            <w:rPr>
              <w:lang w:val="en-US"/>
            </w:rPr>
          </w:rPrChange>
        </w:rPr>
        <w:pPrChange w:id="23" w:author="Ngoc Lan Tran" w:date="2020-11-06T18:18:00Z">
          <w:pPr>
            <w:pStyle w:val="ListParagraph"/>
            <w:numPr>
              <w:numId w:val="5"/>
            </w:numPr>
            <w:ind w:hanging="360"/>
          </w:pPr>
        </w:pPrChange>
      </w:pPr>
      <w:ins w:id="24" w:author="Ngoc Lan Tran" w:date="2020-11-06T18:19:00Z">
        <w:r>
          <w:t xml:space="preserve">Textures with </w:t>
        </w:r>
        <w:r w:rsidRPr="001164BE">
          <w:rPr>
            <w:u w:val="single"/>
            <w:rPrChange w:id="25" w:author="Ngoc Lan Tran" w:date="2020-11-06T18:19:00Z">
              <w:rPr/>
            </w:rPrChange>
          </w:rPr>
          <w:t>normal maps</w:t>
        </w:r>
      </w:ins>
    </w:p>
    <w:p w14:paraId="70541373" w14:textId="77777777" w:rsidR="00365B94" w:rsidRDefault="00365B94" w:rsidP="00022DB9">
      <w:pPr>
        <w:rPr>
          <w:lang w:val="en-US"/>
        </w:rPr>
      </w:pPr>
    </w:p>
    <w:p w14:paraId="647B0B60" w14:textId="72F70763" w:rsidR="00365B94" w:rsidRPr="00365B94" w:rsidRDefault="00365B94" w:rsidP="00022DB9">
      <w:pPr>
        <w:rPr>
          <w:b/>
          <w:lang w:val="en-US"/>
        </w:rPr>
      </w:pPr>
      <w:r w:rsidRPr="00365B94">
        <w:rPr>
          <w:b/>
          <w:lang w:val="en-US"/>
        </w:rPr>
        <w:t>Where in Hierarchy</w:t>
      </w:r>
    </w:p>
    <w:p w14:paraId="5F705197" w14:textId="42AD12A2" w:rsidR="00365B94" w:rsidRPr="00365B94" w:rsidRDefault="00365B94" w:rsidP="00365B94">
      <w:pPr>
        <w:pStyle w:val="ListParagraph"/>
        <w:numPr>
          <w:ilvl w:val="0"/>
          <w:numId w:val="5"/>
        </w:numPr>
        <w:rPr>
          <w:lang w:val="en-US"/>
        </w:rPr>
      </w:pPr>
      <w:r>
        <w:rPr>
          <w:lang w:val="en-US"/>
        </w:rPr>
        <w:t>/</w:t>
      </w:r>
      <w:r w:rsidRPr="00365B94">
        <w:rPr>
          <w:lang w:val="en-US"/>
        </w:rPr>
        <w:t>Terrain</w:t>
      </w:r>
    </w:p>
    <w:p w14:paraId="438C031E" w14:textId="77777777" w:rsidR="00365B94" w:rsidRPr="00365B94" w:rsidRDefault="00365B94" w:rsidP="00365B94">
      <w:pPr>
        <w:rPr>
          <w:b/>
          <w:lang w:val="en-US"/>
        </w:rPr>
      </w:pPr>
    </w:p>
    <w:p w14:paraId="54365BF1" w14:textId="77777777" w:rsidR="00022DB9" w:rsidRDefault="00022DB9" w:rsidP="00022DB9">
      <w:pPr>
        <w:rPr>
          <w:lang w:val="en-US"/>
        </w:rPr>
      </w:pPr>
      <w:r w:rsidRPr="00022DB9">
        <w:rPr>
          <w:b/>
          <w:lang w:val="en-US"/>
        </w:rPr>
        <w:t>Description</w:t>
      </w:r>
      <w:r>
        <w:rPr>
          <w:lang w:val="en-US"/>
        </w:rPr>
        <w:t>:</w:t>
      </w:r>
    </w:p>
    <w:p w14:paraId="4472191F" w14:textId="010253A8" w:rsidR="00022DB9" w:rsidRDefault="006B275E" w:rsidP="00022DB9">
      <w:pPr>
        <w:rPr>
          <w:lang w:val="en-US"/>
        </w:rPr>
      </w:pPr>
      <w:ins w:id="26" w:author="Ngoc Lan Tran" w:date="2020-11-06T18:36:00Z">
        <w:r>
          <w:rPr>
            <w:lang w:val="en-US"/>
          </w:rPr>
          <w:t xml:space="preserve">The </w:t>
        </w:r>
      </w:ins>
      <w:ins w:id="27" w:author="Ngoc Lan Tran" w:date="2020-11-06T18:37:00Z">
        <w:r>
          <w:rPr>
            <w:lang w:val="en-US"/>
          </w:rPr>
          <w:t>terrain contains a road get in a valley which ha</w:t>
        </w:r>
      </w:ins>
      <w:ins w:id="28" w:author="Ngoc Lan Tran" w:date="2020-11-06T18:38:00Z">
        <w:r>
          <w:rPr>
            <w:lang w:val="en-US"/>
          </w:rPr>
          <w:t>s mountains around and a lake in middle. Inside the lake, there is an island where puts the cabin wi</w:t>
        </w:r>
      </w:ins>
      <w:ins w:id="29" w:author="Ngoc Lan Tran" w:date="2020-11-06T18:39:00Z">
        <w:r>
          <w:rPr>
            <w:lang w:val="en-US"/>
          </w:rPr>
          <w:t>th a wood bride. The environment is covered by fog. The ground is covered by grass, rock, and flowers.</w:t>
        </w:r>
      </w:ins>
    </w:p>
    <w:p w14:paraId="683A9BAB" w14:textId="77777777" w:rsidR="00022DB9" w:rsidRDefault="00022DB9" w:rsidP="00022DB9">
      <w:pPr>
        <w:rPr>
          <w:lang w:val="en-US"/>
        </w:rPr>
      </w:pPr>
      <w:r w:rsidRPr="00022DB9">
        <w:rPr>
          <w:b/>
          <w:lang w:val="en-US"/>
        </w:rPr>
        <w:t>Screenshot</w:t>
      </w:r>
      <w:r>
        <w:rPr>
          <w:lang w:val="en-US"/>
        </w:rPr>
        <w:t>:</w:t>
      </w:r>
    </w:p>
    <w:p w14:paraId="3930F8D6" w14:textId="77777777" w:rsidR="006B275E" w:rsidRDefault="001164BE" w:rsidP="006B275E">
      <w:pPr>
        <w:keepNext/>
        <w:rPr>
          <w:ins w:id="30" w:author="Ngoc Lan Tran" w:date="2020-11-06T18:40:00Z"/>
        </w:rPr>
        <w:pPrChange w:id="31" w:author="Ngoc Lan Tran" w:date="2020-11-06T18:40:00Z">
          <w:pPr/>
        </w:pPrChange>
      </w:pPr>
      <w:ins w:id="32" w:author="Ngoc Lan Tran" w:date="2020-11-06T18:33:00Z">
        <w:r w:rsidRPr="001164BE">
          <w:rPr>
            <w:lang w:val="en-US"/>
          </w:rPr>
          <w:drawing>
            <wp:inline distT="0" distB="0" distL="0" distR="0" wp14:anchorId="1EA87CAA" wp14:editId="76B58EE0">
              <wp:extent cx="5727700" cy="29184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918460"/>
                      </a:xfrm>
                      <a:prstGeom prst="rect">
                        <a:avLst/>
                      </a:prstGeom>
                    </pic:spPr>
                  </pic:pic>
                </a:graphicData>
              </a:graphic>
            </wp:inline>
          </w:drawing>
        </w:r>
      </w:ins>
    </w:p>
    <w:p w14:paraId="2B72CE0F" w14:textId="4C1BA29C" w:rsidR="00022DB9" w:rsidRDefault="006B275E" w:rsidP="006B275E">
      <w:pPr>
        <w:pStyle w:val="Caption"/>
        <w:rPr>
          <w:ins w:id="33" w:author="Ngoc Lan Tran" w:date="2020-11-06T18:40:00Z"/>
          <w:lang w:val="en-US"/>
        </w:rPr>
        <w:pPrChange w:id="34" w:author="Ngoc Lan Tran" w:date="2020-11-06T18:40:00Z">
          <w:pPr/>
        </w:pPrChange>
      </w:pPr>
      <w:ins w:id="35" w:author="Ngoc Lan Tran" w:date="2020-11-06T18:40:00Z">
        <w:r>
          <w:t xml:space="preserve">Figure </w:t>
        </w:r>
        <w:r>
          <w:fldChar w:fldCharType="begin"/>
        </w:r>
        <w:r>
          <w:instrText xml:space="preserve"> SEQ Figure \* ARABIC </w:instrText>
        </w:r>
      </w:ins>
      <w:r>
        <w:fldChar w:fldCharType="separate"/>
      </w:r>
      <w:ins w:id="36" w:author="Ngoc Lan Tran" w:date="2020-11-06T18:40:00Z">
        <w:r>
          <w:rPr>
            <w:noProof/>
          </w:rPr>
          <w:t>1</w:t>
        </w:r>
        <w:r>
          <w:fldChar w:fldCharType="end"/>
        </w:r>
        <w:r>
          <w:t>: Top-view terrain</w:t>
        </w:r>
      </w:ins>
    </w:p>
    <w:p w14:paraId="04EC8709" w14:textId="7BB4F629" w:rsidR="006B275E" w:rsidRDefault="006B275E" w:rsidP="006B275E">
      <w:pPr>
        <w:rPr>
          <w:lang w:val="en-US"/>
        </w:rPr>
        <w:pPrChange w:id="37" w:author="Ngoc Lan Tran" w:date="2020-11-06T18:40:00Z">
          <w:pPr/>
        </w:pPrChange>
      </w:pPr>
    </w:p>
    <w:p w14:paraId="630CFEDA" w14:textId="0499D30E" w:rsidR="001242D4" w:rsidRPr="001242D4" w:rsidRDefault="00022DB9" w:rsidP="001242D4">
      <w:pPr>
        <w:pStyle w:val="Heading2"/>
        <w:rPr>
          <w:lang w:val="en-US"/>
          <w:rPrChange w:id="38" w:author="Ngoc Lan Tran" w:date="2020-11-06T18:56:00Z">
            <w:rPr>
              <w:lang w:val="en-US"/>
            </w:rPr>
          </w:rPrChange>
        </w:rPr>
        <w:pPrChange w:id="39" w:author="Ngoc Lan Tran" w:date="2020-11-06T18:56:00Z">
          <w:pPr>
            <w:pStyle w:val="Heading2"/>
          </w:pPr>
        </w:pPrChange>
      </w:pPr>
      <w:r>
        <w:rPr>
          <w:lang w:val="en-US"/>
        </w:rPr>
        <w:t>2.</w:t>
      </w:r>
      <w:r w:rsidR="00365B94">
        <w:rPr>
          <w:lang w:val="en-US"/>
        </w:rPr>
        <w:t xml:space="preserve"> </w:t>
      </w:r>
      <w:del w:id="40" w:author="Ngoc Lan Tran" w:date="2020-11-06T18:56:00Z">
        <w:r w:rsidR="00365B94" w:rsidDel="001242D4">
          <w:rPr>
            <w:lang w:val="en-US"/>
          </w:rPr>
          <w:delText>Example: Burning Tiki Lamps</w:delText>
        </w:r>
      </w:del>
      <w:ins w:id="41" w:author="Ngoc Lan Tran" w:date="2020-11-06T18:56:00Z">
        <w:r w:rsidR="001242D4">
          <w:rPr>
            <w:lang w:val="en-US"/>
          </w:rPr>
          <w:t>Environment:</w:t>
        </w:r>
      </w:ins>
    </w:p>
    <w:p w14:paraId="39901497" w14:textId="77777777" w:rsidR="00022DB9" w:rsidRDefault="00022DB9" w:rsidP="00022DB9">
      <w:pPr>
        <w:rPr>
          <w:lang w:val="en-US"/>
        </w:rPr>
      </w:pPr>
    </w:p>
    <w:p w14:paraId="6772A644" w14:textId="77777777" w:rsidR="00022DB9" w:rsidRDefault="00022DB9" w:rsidP="00022DB9">
      <w:pPr>
        <w:rPr>
          <w:lang w:val="en-US"/>
        </w:rPr>
      </w:pPr>
      <w:r w:rsidRPr="00022DB9">
        <w:rPr>
          <w:b/>
          <w:lang w:val="en-US"/>
        </w:rPr>
        <w:t>Features used</w:t>
      </w:r>
      <w:r>
        <w:rPr>
          <w:lang w:val="en-US"/>
        </w:rPr>
        <w:t>:</w:t>
      </w:r>
    </w:p>
    <w:p w14:paraId="29A6E3FB" w14:textId="77777777" w:rsidR="005E72DC" w:rsidRPr="00CD51CB" w:rsidRDefault="005E72DC" w:rsidP="005E72DC">
      <w:pPr>
        <w:pStyle w:val="ListParagraph"/>
        <w:numPr>
          <w:ilvl w:val="0"/>
          <w:numId w:val="5"/>
        </w:numPr>
        <w:rPr>
          <w:ins w:id="42" w:author="Ngoc Lan Tran" w:date="2020-11-06T19:01:00Z"/>
          <w:lang w:val="en-US"/>
        </w:rPr>
      </w:pPr>
      <w:ins w:id="43" w:author="Ngoc Lan Tran" w:date="2020-11-06T19:01:00Z">
        <w:r w:rsidRPr="005E2780">
          <w:t>Direct </w:t>
        </w:r>
        <w:r>
          <w:fldChar w:fldCharType="begin"/>
        </w:r>
        <w:r>
          <w:instrText xml:space="preserve"> HYPERLINK "https://docs.unity3d.com/Manual/LightSources.html" </w:instrText>
        </w:r>
        <w:r>
          <w:fldChar w:fldCharType="separate"/>
        </w:r>
        <w:r w:rsidRPr="005E2780">
          <w:rPr>
            <w:rStyle w:val="Hyperlink"/>
          </w:rPr>
          <w:t>light sources</w:t>
        </w:r>
        <w:r>
          <w:rPr>
            <w:rStyle w:val="Hyperlink"/>
          </w:rPr>
          <w:fldChar w:fldCharType="end"/>
        </w:r>
        <w:r w:rsidRPr="005E2780">
          <w:t> beyon</w:t>
        </w:r>
        <w:r>
          <w:t>d the default Directional Light</w:t>
        </w:r>
      </w:ins>
    </w:p>
    <w:p w14:paraId="0284ED94" w14:textId="77777777" w:rsidR="005E72DC" w:rsidRPr="00CD51CB" w:rsidRDefault="005E72DC" w:rsidP="005E72DC">
      <w:pPr>
        <w:pStyle w:val="ListParagraph"/>
        <w:numPr>
          <w:ilvl w:val="0"/>
          <w:numId w:val="5"/>
        </w:numPr>
        <w:rPr>
          <w:ins w:id="44" w:author="Ngoc Lan Tran" w:date="2020-11-06T19:01:00Z"/>
          <w:lang w:val="en-US"/>
        </w:rPr>
      </w:pPr>
      <w:ins w:id="45" w:author="Ngoc Lan Tran" w:date="2020-11-06T19:01:00Z">
        <w:r>
          <w:t xml:space="preserve">Textures with </w:t>
        </w:r>
        <w:r w:rsidRPr="00CD51CB">
          <w:rPr>
            <w:u w:val="single"/>
          </w:rPr>
          <w:t>normal maps</w:t>
        </w:r>
      </w:ins>
    </w:p>
    <w:p w14:paraId="34616E7F" w14:textId="7E1889B2" w:rsidR="00022DB9" w:rsidRPr="00365B94" w:rsidDel="005E72DC" w:rsidRDefault="00365B94" w:rsidP="00365B94">
      <w:pPr>
        <w:pStyle w:val="ListParagraph"/>
        <w:numPr>
          <w:ilvl w:val="0"/>
          <w:numId w:val="5"/>
        </w:numPr>
        <w:rPr>
          <w:del w:id="46" w:author="Ngoc Lan Tran" w:date="2020-11-06T19:01:00Z"/>
          <w:lang w:val="en-US"/>
        </w:rPr>
      </w:pPr>
      <w:del w:id="47" w:author="Ngoc Lan Tran" w:date="2020-11-06T19:01:00Z">
        <w:r w:rsidRPr="005E2780" w:rsidDel="005E72DC">
          <w:delText>Direct </w:delText>
        </w:r>
        <w:r w:rsidR="00CB3000" w:rsidDel="005E72DC">
          <w:fldChar w:fldCharType="begin"/>
        </w:r>
        <w:r w:rsidR="00CB3000" w:rsidDel="005E72DC">
          <w:delInstrText xml:space="preserve"> HYPERLINK "https://docs.unity3d.com/Manual/LightSources.html" </w:delInstrText>
        </w:r>
        <w:r w:rsidR="00CB3000" w:rsidDel="005E72DC">
          <w:fldChar w:fldCharType="separate"/>
        </w:r>
        <w:r w:rsidRPr="005E2780" w:rsidDel="005E72DC">
          <w:rPr>
            <w:rStyle w:val="Hyperlink"/>
          </w:rPr>
          <w:delText>light sources</w:delText>
        </w:r>
        <w:r w:rsidR="00CB3000" w:rsidDel="005E72DC">
          <w:rPr>
            <w:rStyle w:val="Hyperlink"/>
          </w:rPr>
          <w:fldChar w:fldCharType="end"/>
        </w:r>
        <w:r w:rsidRPr="005E2780" w:rsidDel="005E72DC">
          <w:delText> beyon</w:delText>
        </w:r>
        <w:r w:rsidDel="005E72DC">
          <w:delText>d the default Directional Light</w:delText>
        </w:r>
      </w:del>
    </w:p>
    <w:p w14:paraId="30B3DA53" w14:textId="2FB0B89B" w:rsidR="00365B94" w:rsidRPr="00365B94" w:rsidDel="005E72DC" w:rsidRDefault="00365B94" w:rsidP="00365B94">
      <w:pPr>
        <w:pStyle w:val="ListParagraph"/>
        <w:numPr>
          <w:ilvl w:val="0"/>
          <w:numId w:val="5"/>
        </w:numPr>
        <w:rPr>
          <w:del w:id="48" w:author="Ngoc Lan Tran" w:date="2020-11-06T19:01:00Z"/>
          <w:lang w:val="en-US"/>
        </w:rPr>
      </w:pPr>
      <w:del w:id="49" w:author="Ngoc Lan Tran" w:date="2020-11-06T19:01:00Z">
        <w:r w:rsidDel="005E72DC">
          <w:delText>Particle effects</w:delText>
        </w:r>
      </w:del>
    </w:p>
    <w:p w14:paraId="18D8D847" w14:textId="06AC9E87" w:rsidR="00022DB9" w:rsidRDefault="00365B94" w:rsidP="00365B94">
      <w:pPr>
        <w:tabs>
          <w:tab w:val="left" w:pos="2813"/>
        </w:tabs>
        <w:rPr>
          <w:lang w:val="en-US"/>
        </w:rPr>
      </w:pPr>
      <w:r>
        <w:rPr>
          <w:lang w:val="en-US"/>
        </w:rPr>
        <w:tab/>
      </w:r>
    </w:p>
    <w:p w14:paraId="54B37DB4" w14:textId="77777777" w:rsidR="00365B94" w:rsidRPr="00365B94" w:rsidRDefault="00365B94" w:rsidP="00365B94">
      <w:pPr>
        <w:rPr>
          <w:b/>
          <w:lang w:val="en-US"/>
        </w:rPr>
      </w:pPr>
      <w:r w:rsidRPr="00365B94">
        <w:rPr>
          <w:b/>
          <w:lang w:val="en-US"/>
        </w:rPr>
        <w:t>Where in Hierarchy</w:t>
      </w:r>
    </w:p>
    <w:p w14:paraId="30039893" w14:textId="77777777" w:rsidR="005E72DC" w:rsidRDefault="005E72DC" w:rsidP="005E72DC">
      <w:pPr>
        <w:pStyle w:val="ListParagraph"/>
        <w:numPr>
          <w:ilvl w:val="0"/>
          <w:numId w:val="5"/>
        </w:numPr>
        <w:rPr>
          <w:ins w:id="50" w:author="Ngoc Lan Tran" w:date="2020-11-06T19:01:00Z"/>
          <w:lang w:val="en-US"/>
        </w:rPr>
      </w:pPr>
      <w:ins w:id="51" w:author="Ngoc Lan Tran" w:date="2020-11-06T19:01:00Z">
        <w:r>
          <w:rPr>
            <w:lang w:val="en-US"/>
          </w:rPr>
          <w:t>/Bridge</w:t>
        </w:r>
      </w:ins>
    </w:p>
    <w:p w14:paraId="15010504" w14:textId="77777777" w:rsidR="005E72DC" w:rsidRDefault="005E72DC" w:rsidP="005E72DC">
      <w:pPr>
        <w:pStyle w:val="ListParagraph"/>
        <w:numPr>
          <w:ilvl w:val="0"/>
          <w:numId w:val="5"/>
        </w:numPr>
        <w:rPr>
          <w:ins w:id="52" w:author="Ngoc Lan Tran" w:date="2020-11-06T19:01:00Z"/>
          <w:lang w:val="en-US"/>
        </w:rPr>
      </w:pPr>
      <w:ins w:id="53" w:author="Ngoc Lan Tran" w:date="2020-11-06T19:01:00Z">
        <w:r>
          <w:rPr>
            <w:lang w:val="en-US"/>
          </w:rPr>
          <w:t>/Gate Light</w:t>
        </w:r>
      </w:ins>
    </w:p>
    <w:p w14:paraId="632A141D" w14:textId="77777777" w:rsidR="005E72DC" w:rsidRDefault="005E72DC" w:rsidP="005E72DC">
      <w:pPr>
        <w:pStyle w:val="ListParagraph"/>
        <w:numPr>
          <w:ilvl w:val="0"/>
          <w:numId w:val="5"/>
        </w:numPr>
        <w:rPr>
          <w:ins w:id="54" w:author="Ngoc Lan Tran" w:date="2020-11-06T19:01:00Z"/>
          <w:lang w:val="en-US"/>
        </w:rPr>
      </w:pPr>
      <w:ins w:id="55" w:author="Ngoc Lan Tran" w:date="2020-11-06T19:01:00Z">
        <w:r>
          <w:rPr>
            <w:lang w:val="en-US"/>
          </w:rPr>
          <w:t>/Sun Light</w:t>
        </w:r>
      </w:ins>
    </w:p>
    <w:p w14:paraId="60527613" w14:textId="77777777" w:rsidR="005E72DC" w:rsidRPr="00365B94" w:rsidRDefault="005E72DC" w:rsidP="005E72DC">
      <w:pPr>
        <w:pStyle w:val="ListParagraph"/>
        <w:numPr>
          <w:ilvl w:val="0"/>
          <w:numId w:val="5"/>
        </w:numPr>
        <w:rPr>
          <w:ins w:id="56" w:author="Ngoc Lan Tran" w:date="2020-11-06T19:01:00Z"/>
          <w:lang w:val="en-US"/>
        </w:rPr>
      </w:pPr>
      <w:ins w:id="57" w:author="Ngoc Lan Tran" w:date="2020-11-06T19:01:00Z">
        <w:r>
          <w:rPr>
            <w:lang w:val="en-US"/>
          </w:rPr>
          <w:t>/</w:t>
        </w:r>
        <w:proofErr w:type="spellStart"/>
        <w:r>
          <w:rPr>
            <w:lang w:val="en-US"/>
          </w:rPr>
          <w:t>WinZone</w:t>
        </w:r>
        <w:proofErr w:type="spellEnd"/>
      </w:ins>
    </w:p>
    <w:p w14:paraId="04EA3723" w14:textId="0CA84FA1" w:rsidR="00365B94" w:rsidRPr="00365B94" w:rsidDel="005E72DC" w:rsidRDefault="00365B94" w:rsidP="00365B94">
      <w:pPr>
        <w:pStyle w:val="ListParagraph"/>
        <w:numPr>
          <w:ilvl w:val="0"/>
          <w:numId w:val="5"/>
        </w:numPr>
        <w:rPr>
          <w:del w:id="58" w:author="Ngoc Lan Tran" w:date="2020-11-06T19:01:00Z"/>
          <w:lang w:val="en-US"/>
        </w:rPr>
      </w:pPr>
      <w:del w:id="59" w:author="Ngoc Lan Tran" w:date="2020-11-06T19:01:00Z">
        <w:r w:rsidDel="005E72DC">
          <w:rPr>
            <w:lang w:val="en-US"/>
          </w:rPr>
          <w:delText>/</w:delText>
        </w:r>
        <w:r w:rsidRPr="00365B94" w:rsidDel="005E72DC">
          <w:rPr>
            <w:lang w:val="en-US"/>
          </w:rPr>
          <w:delText>Terrain</w:delText>
        </w:r>
        <w:r w:rsidDel="005E72DC">
          <w:rPr>
            <w:lang w:val="en-US"/>
          </w:rPr>
          <w:delText>/Torches/Tiki Torch 1-10</w:delText>
        </w:r>
      </w:del>
    </w:p>
    <w:p w14:paraId="55E531C7" w14:textId="77777777" w:rsidR="00365B94" w:rsidRDefault="00365B94" w:rsidP="00022DB9">
      <w:pPr>
        <w:rPr>
          <w:lang w:val="en-US"/>
        </w:rPr>
      </w:pPr>
    </w:p>
    <w:p w14:paraId="0763C78B" w14:textId="00D7C633" w:rsidR="00C163BE" w:rsidRDefault="00022DB9" w:rsidP="00022DB9">
      <w:pPr>
        <w:rPr>
          <w:lang w:val="en-US"/>
        </w:rPr>
      </w:pPr>
      <w:r w:rsidRPr="00022DB9">
        <w:rPr>
          <w:b/>
          <w:lang w:val="en-US"/>
        </w:rPr>
        <w:t>Description</w:t>
      </w:r>
      <w:r>
        <w:rPr>
          <w:lang w:val="en-US"/>
        </w:rPr>
        <w:t>:</w:t>
      </w:r>
    </w:p>
    <w:p w14:paraId="245365FB" w14:textId="20F92919" w:rsidR="00C163BE" w:rsidRDefault="005E72DC" w:rsidP="00022DB9">
      <w:pPr>
        <w:rPr>
          <w:ins w:id="60" w:author="Ngoc Lan Tran" w:date="2020-11-06T19:08:00Z"/>
          <w:lang w:val="en-US"/>
        </w:rPr>
      </w:pPr>
      <w:ins w:id="61" w:author="Ngoc Lan Tran" w:date="2020-11-06T19:01:00Z">
        <w:r>
          <w:rPr>
            <w:lang w:val="en-US"/>
          </w:rPr>
          <w:lastRenderedPageBreak/>
          <w:t xml:space="preserve">The wooden bridge is </w:t>
        </w:r>
      </w:ins>
      <w:ins w:id="62" w:author="Ngoc Lan Tran" w:date="2020-11-06T19:04:00Z">
        <w:r>
          <w:rPr>
            <w:lang w:val="en-US"/>
          </w:rPr>
          <w:t>built</w:t>
        </w:r>
      </w:ins>
      <w:ins w:id="63" w:author="Ngoc Lan Tran" w:date="2020-11-06T19:01:00Z">
        <w:r>
          <w:rPr>
            <w:lang w:val="en-US"/>
          </w:rPr>
          <w:t xml:space="preserve"> by </w:t>
        </w:r>
        <w:proofErr w:type="spellStart"/>
        <w:r>
          <w:rPr>
            <w:lang w:val="en-US"/>
          </w:rPr>
          <w:t>ProBuilder</w:t>
        </w:r>
      </w:ins>
      <w:proofErr w:type="spellEnd"/>
      <w:ins w:id="64" w:author="Ngoc Lan Tran" w:date="2020-11-06T19:02:00Z">
        <w:r>
          <w:rPr>
            <w:lang w:val="en-US"/>
          </w:rPr>
          <w:t xml:space="preserve"> cube and cylinder which link main ground to island. </w:t>
        </w:r>
      </w:ins>
      <w:ins w:id="65" w:author="Ngoc Lan Tran" w:date="2020-11-06T19:04:00Z">
        <w:r>
          <w:rPr>
            <w:lang w:val="en-US"/>
          </w:rPr>
          <w:t xml:space="preserve">This has wood texture with </w:t>
        </w:r>
        <w:r>
          <w:rPr>
            <w:u w:val="single"/>
            <w:lang w:val="en-US"/>
          </w:rPr>
          <w:t>normal maps</w:t>
        </w:r>
        <w:r>
          <w:rPr>
            <w:lang w:val="en-US"/>
          </w:rPr>
          <w:t xml:space="preserve">. In the front of bridge, there </w:t>
        </w:r>
      </w:ins>
      <w:ins w:id="66" w:author="Ngoc Lan Tran" w:date="2020-11-06T19:05:00Z">
        <w:r>
          <w:rPr>
            <w:lang w:val="en-US"/>
          </w:rPr>
          <w:t xml:space="preserve">is a gate light which is </w:t>
        </w:r>
      </w:ins>
      <w:ins w:id="67" w:author="Ngoc Lan Tran" w:date="2020-11-06T19:06:00Z">
        <w:r>
          <w:rPr>
            <w:lang w:val="en-US"/>
          </w:rPr>
          <w:t xml:space="preserve">Baked </w:t>
        </w:r>
        <w:r>
          <w:rPr>
            <w:u w:val="single"/>
            <w:lang w:val="en-US"/>
          </w:rPr>
          <w:t>point light</w:t>
        </w:r>
        <w:r>
          <w:rPr>
            <w:lang w:val="en-US"/>
          </w:rPr>
          <w:t xml:space="preserve">. </w:t>
        </w:r>
      </w:ins>
    </w:p>
    <w:p w14:paraId="11AA5636" w14:textId="02F2BBE4" w:rsidR="00CF04AB" w:rsidRDefault="00CF04AB" w:rsidP="00022DB9">
      <w:pPr>
        <w:rPr>
          <w:ins w:id="68" w:author="Ngoc Lan Tran" w:date="2020-11-06T19:16:00Z"/>
          <w:lang w:val="en-US"/>
        </w:rPr>
      </w:pPr>
      <w:ins w:id="69" w:author="Ngoc Lan Tran" w:date="2020-11-06T19:09:00Z">
        <w:r>
          <w:rPr>
            <w:lang w:val="en-US"/>
          </w:rPr>
          <w:t>The post-processor add</w:t>
        </w:r>
      </w:ins>
      <w:ins w:id="70" w:author="Ngoc Lan Tran" w:date="2020-11-06T19:16:00Z">
        <w:r>
          <w:rPr>
            <w:lang w:val="en-US"/>
          </w:rPr>
          <w:t>s</w:t>
        </w:r>
      </w:ins>
      <w:ins w:id="71" w:author="Ngoc Lan Tran" w:date="2020-11-06T19:09:00Z">
        <w:r>
          <w:rPr>
            <w:lang w:val="en-US"/>
          </w:rPr>
          <w:t xml:space="preserve"> blooms, color grading </w:t>
        </w:r>
      </w:ins>
      <w:ins w:id="72" w:author="Ngoc Lan Tran" w:date="2020-11-06T19:16:00Z">
        <w:r>
          <w:rPr>
            <w:lang w:val="en-US"/>
          </w:rPr>
          <w:t>and motion blur.</w:t>
        </w:r>
      </w:ins>
    </w:p>
    <w:p w14:paraId="351ECF7A" w14:textId="3419E859" w:rsidR="00CF04AB" w:rsidRDefault="00CF04AB" w:rsidP="00022DB9">
      <w:pPr>
        <w:rPr>
          <w:ins w:id="73" w:author="Ngoc Lan Tran" w:date="2020-11-06T19:18:00Z"/>
          <w:lang w:val="en-US"/>
        </w:rPr>
      </w:pPr>
      <w:ins w:id="74" w:author="Ngoc Lan Tran" w:date="2020-11-06T19:16:00Z">
        <w:r>
          <w:rPr>
            <w:lang w:val="en-US"/>
          </w:rPr>
          <w:t xml:space="preserve">The </w:t>
        </w:r>
        <w:r>
          <w:rPr>
            <w:u w:val="single"/>
            <w:lang w:val="en-US"/>
          </w:rPr>
          <w:t>Sun</w:t>
        </w:r>
        <w:r w:rsidRPr="00736572">
          <w:rPr>
            <w:u w:val="single"/>
            <w:lang w:val="en-US"/>
            <w:rPrChange w:id="75" w:author="Ngoc Lan Tran" w:date="2020-11-06T19:18:00Z">
              <w:rPr>
                <w:u w:val="single"/>
                <w:lang w:val="en-US"/>
              </w:rPr>
            </w:rPrChange>
          </w:rPr>
          <w:t xml:space="preserve"> Light</w:t>
        </w:r>
      </w:ins>
      <w:ins w:id="76" w:author="Ngoc Lan Tran" w:date="2020-11-06T19:18:00Z">
        <w:r w:rsidR="00736572">
          <w:rPr>
            <w:lang w:val="en-US"/>
          </w:rPr>
          <w:t xml:space="preserve"> </w:t>
        </w:r>
      </w:ins>
      <w:ins w:id="77" w:author="Ngoc Lan Tran" w:date="2020-11-06T19:16:00Z">
        <w:r w:rsidRPr="00736572">
          <w:rPr>
            <w:lang w:val="en-US"/>
            <w:rPrChange w:id="78" w:author="Ngoc Lan Tran" w:date="2020-11-06T19:18:00Z">
              <w:rPr>
                <w:lang w:val="en-US"/>
              </w:rPr>
            </w:rPrChange>
          </w:rPr>
          <w:t>is</w:t>
        </w:r>
        <w:r>
          <w:rPr>
            <w:lang w:val="en-US"/>
          </w:rPr>
          <w:t xml:space="preserve"> </w:t>
        </w:r>
      </w:ins>
      <w:ins w:id="79" w:author="Ngoc Lan Tran" w:date="2020-11-06T19:17:00Z">
        <w:r>
          <w:rPr>
            <w:lang w:val="en-US"/>
          </w:rPr>
          <w:t xml:space="preserve">direction light with color nearly black which </w:t>
        </w:r>
      </w:ins>
      <w:ins w:id="80" w:author="Ngoc Lan Tran" w:date="2020-11-06T19:18:00Z">
        <w:r>
          <w:rPr>
            <w:lang w:val="en-US"/>
          </w:rPr>
          <w:t xml:space="preserve">present for </w:t>
        </w:r>
        <w:r w:rsidR="00736572">
          <w:rPr>
            <w:lang w:val="en-US"/>
          </w:rPr>
          <w:t>nighttime</w:t>
        </w:r>
        <w:r>
          <w:rPr>
            <w:lang w:val="en-US"/>
          </w:rPr>
          <w:t>.</w:t>
        </w:r>
      </w:ins>
    </w:p>
    <w:p w14:paraId="022890BC" w14:textId="6723F8C9" w:rsidR="00CF04AB" w:rsidRPr="00736572" w:rsidRDefault="00736572" w:rsidP="00022DB9">
      <w:pPr>
        <w:rPr>
          <w:ins w:id="81" w:author="Ngoc Lan Tran" w:date="2020-11-06T19:16:00Z"/>
          <w:lang w:val="en-US"/>
          <w:rPrChange w:id="82" w:author="Ngoc Lan Tran" w:date="2020-11-06T19:19:00Z">
            <w:rPr>
              <w:ins w:id="83" w:author="Ngoc Lan Tran" w:date="2020-11-06T19:16:00Z"/>
              <w:lang w:val="en-US"/>
            </w:rPr>
          </w:rPrChange>
        </w:rPr>
      </w:pPr>
      <w:ins w:id="84" w:author="Ngoc Lan Tran" w:date="2020-11-06T19:18:00Z">
        <w:r>
          <w:rPr>
            <w:lang w:val="en-US"/>
          </w:rPr>
          <w:t>The</w:t>
        </w:r>
      </w:ins>
      <w:ins w:id="85" w:author="Ngoc Lan Tran" w:date="2020-11-06T19:19:00Z">
        <w:r>
          <w:rPr>
            <w:lang w:val="en-US"/>
          </w:rPr>
          <w:t xml:space="preserve"> </w:t>
        </w:r>
        <w:proofErr w:type="spellStart"/>
        <w:r>
          <w:rPr>
            <w:u w:val="single"/>
            <w:lang w:val="en-US"/>
          </w:rPr>
          <w:t>WinZone</w:t>
        </w:r>
        <w:proofErr w:type="spellEnd"/>
        <w:r>
          <w:rPr>
            <w:lang w:val="en-US"/>
          </w:rPr>
          <w:t xml:space="preserve"> made the tree move.</w:t>
        </w:r>
      </w:ins>
    </w:p>
    <w:p w14:paraId="2BDB7920" w14:textId="77777777" w:rsidR="00CF04AB" w:rsidRPr="005E72DC" w:rsidRDefault="00CF04AB" w:rsidP="00022DB9">
      <w:pPr>
        <w:rPr>
          <w:lang w:val="en-US"/>
          <w:rPrChange w:id="86" w:author="Ngoc Lan Tran" w:date="2020-11-06T19:06:00Z">
            <w:rPr>
              <w:lang w:val="en-US"/>
            </w:rPr>
          </w:rPrChange>
        </w:rPr>
      </w:pPr>
    </w:p>
    <w:p w14:paraId="0364044C" w14:textId="1C427C1B" w:rsidR="00022DB9" w:rsidRDefault="00022DB9" w:rsidP="00022DB9">
      <w:pPr>
        <w:rPr>
          <w:ins w:id="87" w:author="Ngoc Lan Tran" w:date="2020-11-06T18:57:00Z"/>
          <w:lang w:val="en-US"/>
        </w:rPr>
      </w:pPr>
      <w:r w:rsidRPr="00022DB9">
        <w:rPr>
          <w:b/>
          <w:lang w:val="en-US"/>
        </w:rPr>
        <w:t>Screenshot</w:t>
      </w:r>
      <w:r>
        <w:rPr>
          <w:lang w:val="en-US"/>
        </w:rPr>
        <w:t>:</w:t>
      </w:r>
    </w:p>
    <w:p w14:paraId="3D9FDE3E" w14:textId="4FE16454" w:rsidR="001242D4" w:rsidRDefault="001242D4" w:rsidP="00022DB9">
      <w:pPr>
        <w:rPr>
          <w:ins w:id="88" w:author="Ngoc Lan Tran" w:date="2020-11-06T18:57:00Z"/>
          <w:lang w:val="en-US"/>
        </w:rPr>
      </w:pPr>
      <w:ins w:id="89" w:author="Ngoc Lan Tran" w:date="2020-11-06T18:57:00Z">
        <w:r w:rsidRPr="001242D4">
          <w:rPr>
            <w:lang w:val="en-US"/>
          </w:rPr>
          <w:drawing>
            <wp:inline distT="0" distB="0" distL="0" distR="0" wp14:anchorId="5F815739" wp14:editId="06806354">
              <wp:extent cx="5727700" cy="298069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980690"/>
                      </a:xfrm>
                      <a:prstGeom prst="rect">
                        <a:avLst/>
                      </a:prstGeom>
                    </pic:spPr>
                  </pic:pic>
                </a:graphicData>
              </a:graphic>
            </wp:inline>
          </w:drawing>
        </w:r>
      </w:ins>
    </w:p>
    <w:p w14:paraId="14D2D12C" w14:textId="1BB71617" w:rsidR="001242D4" w:rsidRDefault="001242D4" w:rsidP="00022DB9">
      <w:pPr>
        <w:rPr>
          <w:ins w:id="90" w:author="Ngoc Lan Tran" w:date="2020-11-06T18:57:00Z"/>
          <w:lang w:val="en-US"/>
        </w:rPr>
      </w:pPr>
    </w:p>
    <w:p w14:paraId="32157F8C" w14:textId="183DE951" w:rsidR="001242D4" w:rsidRPr="00CD51CB" w:rsidRDefault="007A4D54" w:rsidP="001242D4">
      <w:pPr>
        <w:pStyle w:val="Heading2"/>
        <w:rPr>
          <w:ins w:id="91" w:author="Ngoc Lan Tran" w:date="2020-11-06T18:57:00Z"/>
          <w:lang w:val="en-US"/>
        </w:rPr>
      </w:pPr>
      <w:ins w:id="92" w:author="Ngoc Lan Tran" w:date="2020-11-06T19:19:00Z">
        <w:r>
          <w:rPr>
            <w:lang w:val="en-US"/>
          </w:rPr>
          <w:t>3</w:t>
        </w:r>
      </w:ins>
      <w:ins w:id="93" w:author="Ngoc Lan Tran" w:date="2020-11-06T18:57:00Z">
        <w:r w:rsidR="001242D4">
          <w:rPr>
            <w:lang w:val="en-US"/>
          </w:rPr>
          <w:t xml:space="preserve">. </w:t>
        </w:r>
      </w:ins>
      <w:ins w:id="94" w:author="Ngoc Lan Tran" w:date="2020-11-06T19:19:00Z">
        <w:r>
          <w:rPr>
            <w:lang w:val="en-US"/>
          </w:rPr>
          <w:t>Cabin</w:t>
        </w:r>
      </w:ins>
      <w:ins w:id="95" w:author="Ngoc Lan Tran" w:date="2020-11-06T18:57:00Z">
        <w:r w:rsidR="001242D4">
          <w:rPr>
            <w:lang w:val="en-US"/>
          </w:rPr>
          <w:t>:</w:t>
        </w:r>
      </w:ins>
    </w:p>
    <w:p w14:paraId="7DCADFB8" w14:textId="77777777" w:rsidR="001242D4" w:rsidRDefault="001242D4" w:rsidP="001242D4">
      <w:pPr>
        <w:rPr>
          <w:ins w:id="96" w:author="Ngoc Lan Tran" w:date="2020-11-06T18:57:00Z"/>
          <w:lang w:val="en-US"/>
        </w:rPr>
      </w:pPr>
    </w:p>
    <w:p w14:paraId="6AF58915" w14:textId="77777777" w:rsidR="001242D4" w:rsidRDefault="001242D4" w:rsidP="001242D4">
      <w:pPr>
        <w:rPr>
          <w:ins w:id="97" w:author="Ngoc Lan Tran" w:date="2020-11-06T18:57:00Z"/>
          <w:lang w:val="en-US"/>
        </w:rPr>
      </w:pPr>
      <w:ins w:id="98" w:author="Ngoc Lan Tran" w:date="2020-11-06T18:57:00Z">
        <w:r w:rsidRPr="00022DB9">
          <w:rPr>
            <w:b/>
            <w:lang w:val="en-US"/>
          </w:rPr>
          <w:t>Features used</w:t>
        </w:r>
        <w:r>
          <w:rPr>
            <w:lang w:val="en-US"/>
          </w:rPr>
          <w:t>:</w:t>
        </w:r>
      </w:ins>
    </w:p>
    <w:p w14:paraId="1D804701" w14:textId="77777777" w:rsidR="005C164E" w:rsidRPr="005C164E" w:rsidRDefault="005C164E" w:rsidP="007A4D54">
      <w:pPr>
        <w:pStyle w:val="ListParagraph"/>
        <w:numPr>
          <w:ilvl w:val="0"/>
          <w:numId w:val="5"/>
        </w:numPr>
        <w:rPr>
          <w:ins w:id="99" w:author="Ngoc Lan Tran" w:date="2020-11-06T19:49:00Z"/>
          <w:rStyle w:val="Hyperlink"/>
          <w:color w:val="auto"/>
          <w:u w:val="none"/>
          <w:lang w:val="en-US"/>
          <w:rPrChange w:id="100" w:author="Ngoc Lan Tran" w:date="2020-11-06T19:49:00Z">
            <w:rPr>
              <w:ins w:id="101" w:author="Ngoc Lan Tran" w:date="2020-11-06T19:49:00Z"/>
              <w:rStyle w:val="Hyperlink"/>
            </w:rPr>
          </w:rPrChange>
        </w:rPr>
      </w:pPr>
      <w:ins w:id="102" w:author="Ngoc Lan Tran" w:date="2020-11-06T19:49:00Z">
        <w:r>
          <w:fldChar w:fldCharType="begin"/>
        </w:r>
        <w:r>
          <w:instrText xml:space="preserve"> HYPERLINK "https://docs.unity3d.com/Manual/ParticleSystems.html" </w:instrText>
        </w:r>
        <w:r>
          <w:fldChar w:fldCharType="separate"/>
        </w:r>
        <w:r w:rsidRPr="005E2780">
          <w:rPr>
            <w:rStyle w:val="Hyperlink"/>
          </w:rPr>
          <w:t>Particle systems</w:t>
        </w:r>
        <w:r>
          <w:rPr>
            <w:rStyle w:val="Hyperlink"/>
          </w:rPr>
          <w:fldChar w:fldCharType="end"/>
        </w:r>
      </w:ins>
    </w:p>
    <w:p w14:paraId="12BF03C9" w14:textId="77777777" w:rsidR="005C164E" w:rsidRPr="005C164E" w:rsidRDefault="007A4D54" w:rsidP="005C164E">
      <w:pPr>
        <w:pStyle w:val="ListParagraph"/>
        <w:numPr>
          <w:ilvl w:val="0"/>
          <w:numId w:val="5"/>
        </w:numPr>
        <w:rPr>
          <w:ins w:id="103" w:author="Ngoc Lan Tran" w:date="2020-11-06T19:50:00Z"/>
          <w:lang w:val="en-US"/>
          <w:rPrChange w:id="104" w:author="Ngoc Lan Tran" w:date="2020-11-06T19:50:00Z">
            <w:rPr>
              <w:ins w:id="105" w:author="Ngoc Lan Tran" w:date="2020-11-06T19:50:00Z"/>
            </w:rPr>
          </w:rPrChange>
        </w:rPr>
      </w:pPr>
      <w:ins w:id="106" w:author="Ngoc Lan Tran" w:date="2020-11-06T19:23:00Z">
        <w:r w:rsidRPr="005E2780">
          <w:t>Direct </w:t>
        </w:r>
        <w:r>
          <w:fldChar w:fldCharType="begin"/>
        </w:r>
        <w:r>
          <w:instrText xml:space="preserve"> HYPERLINK "https://docs.unity3d.com/Manual/LightSources.html" </w:instrText>
        </w:r>
        <w:r>
          <w:fldChar w:fldCharType="separate"/>
        </w:r>
        <w:r w:rsidRPr="005E2780">
          <w:rPr>
            <w:rStyle w:val="Hyperlink"/>
          </w:rPr>
          <w:t>light sources</w:t>
        </w:r>
        <w:r>
          <w:rPr>
            <w:rStyle w:val="Hyperlink"/>
          </w:rPr>
          <w:fldChar w:fldCharType="end"/>
        </w:r>
        <w:r w:rsidRPr="005E2780">
          <w:t> beyon</w:t>
        </w:r>
        <w:r>
          <w:t>d the default Directional Light</w:t>
        </w:r>
      </w:ins>
    </w:p>
    <w:p w14:paraId="598CD6A5" w14:textId="64F75316" w:rsidR="007A4D54" w:rsidRPr="005C164E" w:rsidRDefault="005C164E" w:rsidP="005C164E">
      <w:pPr>
        <w:pStyle w:val="ListParagraph"/>
        <w:numPr>
          <w:ilvl w:val="0"/>
          <w:numId w:val="5"/>
        </w:numPr>
        <w:rPr>
          <w:ins w:id="107" w:author="Ngoc Lan Tran" w:date="2020-11-06T18:58:00Z"/>
          <w:lang w:val="en-US"/>
          <w:rPrChange w:id="108" w:author="Ngoc Lan Tran" w:date="2020-11-06T19:50:00Z">
            <w:rPr>
              <w:ins w:id="109" w:author="Ngoc Lan Tran" w:date="2020-11-06T18:58:00Z"/>
            </w:rPr>
          </w:rPrChange>
        </w:rPr>
        <w:pPrChange w:id="110" w:author="Ngoc Lan Tran" w:date="2020-11-06T19:50:00Z">
          <w:pPr>
            <w:pStyle w:val="ListParagraph"/>
            <w:numPr>
              <w:numId w:val="5"/>
            </w:numPr>
            <w:ind w:hanging="360"/>
          </w:pPr>
        </w:pPrChange>
      </w:pPr>
      <w:ins w:id="111" w:author="Ngoc Lan Tran" w:date="2020-11-06T19:50:00Z">
        <w:r w:rsidRPr="005E2780">
          <w:t>Use of </w:t>
        </w:r>
        <w:r>
          <w:fldChar w:fldCharType="begin"/>
        </w:r>
        <w:r>
          <w:instrText xml:space="preserve"> HYPERLINK "https://docs.unity3d.com/Manual/ReflectionProbes.html" </w:instrText>
        </w:r>
        <w:r>
          <w:fldChar w:fldCharType="separate"/>
        </w:r>
        <w:r w:rsidRPr="005E2780">
          <w:rPr>
            <w:rStyle w:val="Hyperlink"/>
          </w:rPr>
          <w:t>reflection-probes</w:t>
        </w:r>
        <w:r>
          <w:rPr>
            <w:rStyle w:val="Hyperlink"/>
          </w:rPr>
          <w:fldChar w:fldCharType="end"/>
        </w:r>
        <w:r w:rsidRPr="005E2780">
          <w:t> and reflective surfaces</w:t>
        </w:r>
      </w:ins>
    </w:p>
    <w:p w14:paraId="6101B96C" w14:textId="5B1B0EB5" w:rsidR="005E72DC" w:rsidRPr="005C164E" w:rsidRDefault="005C164E" w:rsidP="00836F9E">
      <w:pPr>
        <w:pStyle w:val="ListParagraph"/>
        <w:numPr>
          <w:ilvl w:val="0"/>
          <w:numId w:val="5"/>
        </w:numPr>
        <w:rPr>
          <w:ins w:id="112" w:author="Ngoc Lan Tran" w:date="2020-11-06T19:48:00Z"/>
          <w:lang w:val="en-US"/>
          <w:rPrChange w:id="113" w:author="Ngoc Lan Tran" w:date="2020-11-06T19:48:00Z">
            <w:rPr>
              <w:ins w:id="114" w:author="Ngoc Lan Tran" w:date="2020-11-06T19:48:00Z"/>
              <w:u w:val="single"/>
            </w:rPr>
          </w:rPrChange>
        </w:rPr>
      </w:pPr>
      <w:ins w:id="115" w:author="Ngoc Lan Tran" w:date="2020-11-06T19:49:00Z">
        <w:r>
          <w:t>Textures w</w:t>
        </w:r>
        <w:r w:rsidRPr="005E2780">
          <w:t>ith </w:t>
        </w:r>
        <w:r>
          <w:fldChar w:fldCharType="begin"/>
        </w:r>
        <w:r>
          <w:instrText xml:space="preserve"> HYPERLINK "https://docs.unity3d.com/Manual/StandardShaderMaterialParameterNormalMap.html" </w:instrText>
        </w:r>
        <w:r>
          <w:fldChar w:fldCharType="separate"/>
        </w:r>
        <w:r w:rsidRPr="005E2780">
          <w:rPr>
            <w:rStyle w:val="Hyperlink"/>
          </w:rPr>
          <w:t>normal maps</w:t>
        </w:r>
        <w:r>
          <w:rPr>
            <w:rStyle w:val="Hyperlink"/>
          </w:rPr>
          <w:fldChar w:fldCharType="end"/>
        </w:r>
      </w:ins>
    </w:p>
    <w:p w14:paraId="4B583A69" w14:textId="12C5A643" w:rsidR="005C164E" w:rsidRPr="007A4D54" w:rsidRDefault="005C164E" w:rsidP="00836F9E">
      <w:pPr>
        <w:pStyle w:val="ListParagraph"/>
        <w:numPr>
          <w:ilvl w:val="0"/>
          <w:numId w:val="5"/>
        </w:numPr>
        <w:rPr>
          <w:ins w:id="116" w:author="Ngoc Lan Tran" w:date="2020-11-06T19:23:00Z"/>
          <w:lang w:val="en-US"/>
          <w:rPrChange w:id="117" w:author="Ngoc Lan Tran" w:date="2020-11-06T19:23:00Z">
            <w:rPr>
              <w:ins w:id="118" w:author="Ngoc Lan Tran" w:date="2020-11-06T19:23:00Z"/>
              <w:u w:val="single"/>
            </w:rPr>
          </w:rPrChange>
        </w:rPr>
      </w:pPr>
      <w:ins w:id="119" w:author="Ngoc Lan Tran" w:date="2020-11-06T19:48:00Z">
        <w:r w:rsidRPr="005E2780">
          <w:t>Use of </w:t>
        </w:r>
        <w:r>
          <w:fldChar w:fldCharType="begin"/>
        </w:r>
        <w:r>
          <w:instrText xml:space="preserve"> HYPERLINK "https://docs.unity3d.com/Manual/CamerasOverview.html" </w:instrText>
        </w:r>
        <w:r>
          <w:fldChar w:fldCharType="separate"/>
        </w:r>
        <w:r w:rsidRPr="005E2780">
          <w:rPr>
            <w:rStyle w:val="Hyperlink"/>
          </w:rPr>
          <w:t>multiple cameras</w:t>
        </w:r>
        <w:r>
          <w:rPr>
            <w:rStyle w:val="Hyperlink"/>
          </w:rPr>
          <w:fldChar w:fldCharType="end"/>
        </w:r>
      </w:ins>
    </w:p>
    <w:p w14:paraId="69C86877" w14:textId="190D6D00" w:rsidR="007A4D54" w:rsidRPr="005E72DC" w:rsidRDefault="007A4D54" w:rsidP="007A4D54">
      <w:pPr>
        <w:pStyle w:val="ListParagraph"/>
        <w:rPr>
          <w:ins w:id="120" w:author="Ngoc Lan Tran" w:date="2020-11-06T18:57:00Z"/>
          <w:lang w:val="en-US"/>
          <w:rPrChange w:id="121" w:author="Ngoc Lan Tran" w:date="2020-11-06T18:59:00Z">
            <w:rPr>
              <w:ins w:id="122" w:author="Ngoc Lan Tran" w:date="2020-11-06T18:57:00Z"/>
              <w:lang w:val="en-US"/>
            </w:rPr>
          </w:rPrChange>
        </w:rPr>
        <w:pPrChange w:id="123" w:author="Ngoc Lan Tran" w:date="2020-11-06T19:26:00Z">
          <w:pPr>
            <w:pStyle w:val="ListParagraph"/>
            <w:numPr>
              <w:numId w:val="5"/>
            </w:numPr>
            <w:ind w:hanging="360"/>
          </w:pPr>
        </w:pPrChange>
      </w:pPr>
    </w:p>
    <w:p w14:paraId="28140A69" w14:textId="77777777" w:rsidR="001242D4" w:rsidRDefault="001242D4" w:rsidP="001242D4">
      <w:pPr>
        <w:tabs>
          <w:tab w:val="left" w:pos="2813"/>
        </w:tabs>
        <w:rPr>
          <w:ins w:id="124" w:author="Ngoc Lan Tran" w:date="2020-11-06T18:57:00Z"/>
          <w:lang w:val="en-US"/>
        </w:rPr>
      </w:pPr>
      <w:ins w:id="125" w:author="Ngoc Lan Tran" w:date="2020-11-06T18:57:00Z">
        <w:r>
          <w:rPr>
            <w:lang w:val="en-US"/>
          </w:rPr>
          <w:tab/>
        </w:r>
      </w:ins>
    </w:p>
    <w:p w14:paraId="23E021F5" w14:textId="77777777" w:rsidR="001242D4" w:rsidRPr="00365B94" w:rsidRDefault="001242D4" w:rsidP="001242D4">
      <w:pPr>
        <w:rPr>
          <w:ins w:id="126" w:author="Ngoc Lan Tran" w:date="2020-11-06T18:57:00Z"/>
          <w:b/>
          <w:lang w:val="en-US"/>
        </w:rPr>
      </w:pPr>
      <w:ins w:id="127" w:author="Ngoc Lan Tran" w:date="2020-11-06T18:57:00Z">
        <w:r w:rsidRPr="00365B94">
          <w:rPr>
            <w:b/>
            <w:lang w:val="en-US"/>
          </w:rPr>
          <w:t>Where in Hierarchy</w:t>
        </w:r>
      </w:ins>
    </w:p>
    <w:p w14:paraId="41A165CB" w14:textId="389E0CC8" w:rsidR="005E72DC" w:rsidRDefault="001242D4" w:rsidP="007A4D54">
      <w:pPr>
        <w:pStyle w:val="ListParagraph"/>
        <w:numPr>
          <w:ilvl w:val="0"/>
          <w:numId w:val="5"/>
        </w:numPr>
        <w:rPr>
          <w:ins w:id="128" w:author="Ngoc Lan Tran" w:date="2020-11-06T19:25:00Z"/>
          <w:lang w:val="en-US"/>
        </w:rPr>
      </w:pPr>
      <w:ins w:id="129" w:author="Ngoc Lan Tran" w:date="2020-11-06T18:57:00Z">
        <w:r>
          <w:rPr>
            <w:lang w:val="en-US"/>
          </w:rPr>
          <w:t>/</w:t>
        </w:r>
      </w:ins>
      <w:ins w:id="130" w:author="Ngoc Lan Tran" w:date="2020-11-06T19:25:00Z">
        <w:r w:rsidR="007A4D54">
          <w:rPr>
            <w:lang w:val="en-US"/>
          </w:rPr>
          <w:t>House</w:t>
        </w:r>
      </w:ins>
    </w:p>
    <w:p w14:paraId="225D37A3" w14:textId="45EE0199" w:rsidR="007A4D54" w:rsidRDefault="007A4D54" w:rsidP="007A4D54">
      <w:pPr>
        <w:pStyle w:val="ListParagraph"/>
        <w:numPr>
          <w:ilvl w:val="0"/>
          <w:numId w:val="5"/>
        </w:numPr>
        <w:rPr>
          <w:ins w:id="131" w:author="Ngoc Lan Tran" w:date="2020-11-06T19:25:00Z"/>
          <w:lang w:val="en-US"/>
        </w:rPr>
      </w:pPr>
      <w:ins w:id="132" w:author="Ngoc Lan Tran" w:date="2020-11-06T19:25:00Z">
        <w:r>
          <w:rPr>
            <w:lang w:val="en-US"/>
          </w:rPr>
          <w:t>/Campfire</w:t>
        </w:r>
      </w:ins>
    </w:p>
    <w:p w14:paraId="56C02F36" w14:textId="291B6D89" w:rsidR="007A4D54" w:rsidRDefault="007A4D54" w:rsidP="007A4D54">
      <w:pPr>
        <w:pStyle w:val="ListParagraph"/>
        <w:numPr>
          <w:ilvl w:val="0"/>
          <w:numId w:val="5"/>
        </w:numPr>
        <w:rPr>
          <w:ins w:id="133" w:author="Ngoc Lan Tran" w:date="2020-11-06T19:56:00Z"/>
          <w:lang w:val="en-US"/>
        </w:rPr>
      </w:pPr>
      <w:ins w:id="134" w:author="Ngoc Lan Tran" w:date="2020-11-06T19:25:00Z">
        <w:r>
          <w:rPr>
            <w:lang w:val="en-US"/>
          </w:rPr>
          <w:t>/Tv</w:t>
        </w:r>
      </w:ins>
    </w:p>
    <w:p w14:paraId="1C45DEAA" w14:textId="6395C001" w:rsidR="001014AD" w:rsidRPr="00365B94" w:rsidRDefault="001014AD" w:rsidP="007A4D54">
      <w:pPr>
        <w:pStyle w:val="ListParagraph"/>
        <w:numPr>
          <w:ilvl w:val="0"/>
          <w:numId w:val="5"/>
        </w:numPr>
        <w:rPr>
          <w:ins w:id="135" w:author="Ngoc Lan Tran" w:date="2020-11-06T18:57:00Z"/>
          <w:lang w:val="en-US"/>
        </w:rPr>
        <w:pPrChange w:id="136" w:author="Ngoc Lan Tran" w:date="2020-11-06T19:25:00Z">
          <w:pPr>
            <w:pStyle w:val="ListParagraph"/>
            <w:numPr>
              <w:numId w:val="5"/>
            </w:numPr>
            <w:ind w:hanging="360"/>
          </w:pPr>
        </w:pPrChange>
      </w:pPr>
      <w:ins w:id="137" w:author="Ngoc Lan Tran" w:date="2020-11-06T19:56:00Z">
        <w:r>
          <w:rPr>
            <w:lang w:val="en-US"/>
          </w:rPr>
          <w:t>/Reflection Probe</w:t>
        </w:r>
      </w:ins>
    </w:p>
    <w:p w14:paraId="165BF1E2" w14:textId="77777777" w:rsidR="001242D4" w:rsidRDefault="001242D4" w:rsidP="001242D4">
      <w:pPr>
        <w:rPr>
          <w:ins w:id="138" w:author="Ngoc Lan Tran" w:date="2020-11-06T18:57:00Z"/>
          <w:lang w:val="en-US"/>
        </w:rPr>
      </w:pPr>
    </w:p>
    <w:p w14:paraId="605B17E8" w14:textId="645B9B29" w:rsidR="001242D4" w:rsidRDefault="001242D4" w:rsidP="001242D4">
      <w:pPr>
        <w:rPr>
          <w:ins w:id="139" w:author="Ngoc Lan Tran" w:date="2020-11-06T19:35:00Z"/>
          <w:lang w:val="en-US"/>
        </w:rPr>
      </w:pPr>
      <w:ins w:id="140" w:author="Ngoc Lan Tran" w:date="2020-11-06T18:57:00Z">
        <w:r w:rsidRPr="00022DB9">
          <w:rPr>
            <w:b/>
            <w:lang w:val="en-US"/>
          </w:rPr>
          <w:t>Description</w:t>
        </w:r>
        <w:r>
          <w:rPr>
            <w:lang w:val="en-US"/>
          </w:rPr>
          <w:t>:</w:t>
        </w:r>
      </w:ins>
    </w:p>
    <w:p w14:paraId="295C65B6" w14:textId="7DE618AC" w:rsidR="00BE6E72" w:rsidRDefault="00BE6E72" w:rsidP="001242D4">
      <w:pPr>
        <w:rPr>
          <w:ins w:id="141" w:author="Ngoc Lan Tran" w:date="2020-11-06T19:38:00Z"/>
          <w:lang w:val="en-US"/>
        </w:rPr>
      </w:pPr>
      <w:ins w:id="142" w:author="Ngoc Lan Tran" w:date="2020-11-06T19:37:00Z">
        <w:r>
          <w:rPr>
            <w:lang w:val="en-US"/>
          </w:rPr>
          <w:t>The indoor section us</w:t>
        </w:r>
      </w:ins>
      <w:ins w:id="143" w:author="Ngoc Lan Tran" w:date="2020-11-06T19:38:00Z">
        <w:r>
          <w:rPr>
            <w:lang w:val="en-US"/>
          </w:rPr>
          <w:t xml:space="preserve">es the textures with </w:t>
        </w:r>
        <w:r>
          <w:rPr>
            <w:u w:val="single"/>
            <w:lang w:val="en-US"/>
          </w:rPr>
          <w:t>normal maps</w:t>
        </w:r>
      </w:ins>
    </w:p>
    <w:p w14:paraId="7F4D8B92" w14:textId="270709A3" w:rsidR="00BE6E72" w:rsidRDefault="00BE6E72" w:rsidP="001242D4">
      <w:pPr>
        <w:rPr>
          <w:ins w:id="144" w:author="Ngoc Lan Tran" w:date="2020-11-06T19:40:00Z"/>
          <w:u w:val="single"/>
          <w:lang w:val="en-US"/>
        </w:rPr>
      </w:pPr>
      <w:ins w:id="145" w:author="Ngoc Lan Tran" w:date="2020-11-06T19:38:00Z">
        <w:r>
          <w:rPr>
            <w:lang w:val="en-US"/>
          </w:rPr>
          <w:t xml:space="preserve">There is a campfire in middle of house </w:t>
        </w:r>
      </w:ins>
      <w:ins w:id="146" w:author="Ngoc Lan Tran" w:date="2020-11-06T19:40:00Z">
        <w:r w:rsidR="005C164E">
          <w:rPr>
            <w:lang w:val="en-US"/>
          </w:rPr>
          <w:t xml:space="preserve">and two wall fires </w:t>
        </w:r>
      </w:ins>
      <w:ins w:id="147" w:author="Ngoc Lan Tran" w:date="2020-11-06T19:38:00Z">
        <w:r>
          <w:rPr>
            <w:lang w:val="en-US"/>
          </w:rPr>
          <w:t xml:space="preserve">which use </w:t>
        </w:r>
      </w:ins>
      <w:ins w:id="148" w:author="Ngoc Lan Tran" w:date="2020-11-06T19:39:00Z">
        <w:r w:rsidRPr="00BE6E72">
          <w:rPr>
            <w:u w:val="single"/>
            <w:lang w:val="en-US"/>
            <w:rPrChange w:id="149" w:author="Ngoc Lan Tran" w:date="2020-11-06T19:39:00Z">
              <w:rPr>
                <w:lang w:val="en-US"/>
              </w:rPr>
            </w:rPrChange>
          </w:rPr>
          <w:t>Particle systems</w:t>
        </w:r>
        <w:r>
          <w:rPr>
            <w:u w:val="single"/>
            <w:lang w:val="en-US"/>
          </w:rPr>
          <w:t xml:space="preserve"> </w:t>
        </w:r>
      </w:ins>
    </w:p>
    <w:p w14:paraId="540980E3" w14:textId="689F22A3" w:rsidR="005C164E" w:rsidRDefault="005C164E" w:rsidP="001242D4">
      <w:pPr>
        <w:rPr>
          <w:ins w:id="150" w:author="Ngoc Lan Tran" w:date="2020-11-06T19:52:00Z"/>
          <w:lang w:val="en-US"/>
        </w:rPr>
      </w:pPr>
      <w:ins w:id="151" w:author="Ngoc Lan Tran" w:date="2020-11-06T19:43:00Z">
        <w:r>
          <w:rPr>
            <w:lang w:val="en-US"/>
          </w:rPr>
          <w:t>There is a glass in the corner of house which reflect the inside of house i</w:t>
        </w:r>
      </w:ins>
      <w:ins w:id="152" w:author="Ngoc Lan Tran" w:date="2020-11-06T19:44:00Z">
        <w:r>
          <w:rPr>
            <w:lang w:val="en-US"/>
          </w:rPr>
          <w:t xml:space="preserve">ncluding fire </w:t>
        </w:r>
      </w:ins>
      <w:ins w:id="153" w:author="Ngoc Lan Tran" w:date="2020-11-06T19:47:00Z">
        <w:r>
          <w:rPr>
            <w:lang w:val="en-US"/>
          </w:rPr>
          <w:t xml:space="preserve">and wall </w:t>
        </w:r>
      </w:ins>
      <w:ins w:id="154" w:author="Ngoc Lan Tran" w:date="2020-11-06T19:48:00Z">
        <w:r>
          <w:rPr>
            <w:lang w:val="en-US"/>
          </w:rPr>
          <w:t xml:space="preserve">which uses </w:t>
        </w:r>
      </w:ins>
      <w:ins w:id="155" w:author="Ngoc Lan Tran" w:date="2020-11-06T19:50:00Z">
        <w:r w:rsidRPr="005C164E">
          <w:rPr>
            <w:u w:val="single"/>
            <w:lang w:val="en-US"/>
            <w:rPrChange w:id="156" w:author="Ngoc Lan Tran" w:date="2020-11-06T19:50:00Z">
              <w:rPr>
                <w:lang w:val="en-US"/>
              </w:rPr>
            </w:rPrChange>
          </w:rPr>
          <w:t>reflection-probes</w:t>
        </w:r>
        <w:r w:rsidR="001014AD">
          <w:rPr>
            <w:u w:val="single"/>
            <w:lang w:val="en-US"/>
          </w:rPr>
          <w:t>.</w:t>
        </w:r>
      </w:ins>
      <w:ins w:id="157" w:author="Ngoc Lan Tran" w:date="2020-11-06T19:51:00Z">
        <w:r w:rsidR="001014AD">
          <w:rPr>
            <w:lang w:val="en-US"/>
          </w:rPr>
          <w:t xml:space="preserve"> The outside of house also </w:t>
        </w:r>
      </w:ins>
      <w:ins w:id="158" w:author="Ngoc Lan Tran" w:date="2020-11-06T19:52:00Z">
        <w:r w:rsidR="001014AD">
          <w:rPr>
            <w:lang w:val="en-US"/>
          </w:rPr>
          <w:t>reflects</w:t>
        </w:r>
      </w:ins>
      <w:ins w:id="159" w:author="Ngoc Lan Tran" w:date="2020-11-06T19:51:00Z">
        <w:r w:rsidR="001014AD">
          <w:rPr>
            <w:lang w:val="en-US"/>
          </w:rPr>
          <w:t xml:space="preserve"> the environment around.</w:t>
        </w:r>
      </w:ins>
    </w:p>
    <w:p w14:paraId="3C00C279" w14:textId="607157D7" w:rsidR="001014AD" w:rsidRPr="001014AD" w:rsidRDefault="001014AD" w:rsidP="001242D4">
      <w:pPr>
        <w:rPr>
          <w:ins w:id="160" w:author="Ngoc Lan Tran" w:date="2020-11-06T18:57:00Z"/>
          <w:lang w:val="en-US"/>
          <w:rPrChange w:id="161" w:author="Ngoc Lan Tran" w:date="2020-11-06T19:53:00Z">
            <w:rPr>
              <w:ins w:id="162" w:author="Ngoc Lan Tran" w:date="2020-11-06T18:57:00Z"/>
              <w:lang w:val="en-US"/>
            </w:rPr>
          </w:rPrChange>
        </w:rPr>
      </w:pPr>
      <w:ins w:id="163" w:author="Ngoc Lan Tran" w:date="2020-11-06T19:52:00Z">
        <w:r>
          <w:rPr>
            <w:lang w:val="en-US"/>
          </w:rPr>
          <w:lastRenderedPageBreak/>
          <w:t xml:space="preserve">The picture in the wall uses </w:t>
        </w:r>
      </w:ins>
      <w:ins w:id="164" w:author="Ngoc Lan Tran" w:date="2020-11-06T19:53:00Z">
        <w:r>
          <w:rPr>
            <w:lang w:val="en-US"/>
          </w:rPr>
          <w:t>u</w:t>
        </w:r>
        <w:r w:rsidRPr="001014AD">
          <w:rPr>
            <w:lang w:val="en-US"/>
          </w:rPr>
          <w:t xml:space="preserve">se of </w:t>
        </w:r>
        <w:r w:rsidRPr="001014AD">
          <w:rPr>
            <w:u w:val="single"/>
            <w:lang w:val="en-US"/>
            <w:rPrChange w:id="165" w:author="Ngoc Lan Tran" w:date="2020-11-06T19:53:00Z">
              <w:rPr>
                <w:lang w:val="en-US"/>
              </w:rPr>
            </w:rPrChange>
          </w:rPr>
          <w:t>multiple cameras</w:t>
        </w:r>
        <w:r>
          <w:rPr>
            <w:lang w:val="en-US"/>
          </w:rPr>
          <w:t xml:space="preserve"> to capture the picture of this word.</w:t>
        </w:r>
      </w:ins>
    </w:p>
    <w:p w14:paraId="21B110F3" w14:textId="77777777" w:rsidR="001242D4" w:rsidRDefault="001242D4" w:rsidP="001242D4">
      <w:pPr>
        <w:rPr>
          <w:ins w:id="166" w:author="Ngoc Lan Tran" w:date="2020-11-06T18:57:00Z"/>
          <w:lang w:val="en-US"/>
        </w:rPr>
      </w:pPr>
    </w:p>
    <w:p w14:paraId="20E402CF" w14:textId="48FCC502" w:rsidR="001242D4" w:rsidRDefault="001242D4" w:rsidP="001242D4">
      <w:pPr>
        <w:rPr>
          <w:ins w:id="167" w:author="Ngoc Lan Tran" w:date="2020-11-06T19:30:00Z"/>
          <w:lang w:val="en-US"/>
        </w:rPr>
      </w:pPr>
      <w:ins w:id="168" w:author="Ngoc Lan Tran" w:date="2020-11-06T18:57:00Z">
        <w:r w:rsidRPr="00022DB9">
          <w:rPr>
            <w:b/>
            <w:lang w:val="en-US"/>
          </w:rPr>
          <w:t>Screenshot</w:t>
        </w:r>
        <w:r>
          <w:rPr>
            <w:lang w:val="en-US"/>
          </w:rPr>
          <w:t>:</w:t>
        </w:r>
      </w:ins>
    </w:p>
    <w:p w14:paraId="241EBA6A" w14:textId="18AA736E" w:rsidR="007A4D54" w:rsidRDefault="007A4D54" w:rsidP="001242D4">
      <w:pPr>
        <w:rPr>
          <w:ins w:id="169" w:author="Ngoc Lan Tran" w:date="2020-11-06T19:52:00Z"/>
          <w:lang w:val="en-US"/>
        </w:rPr>
      </w:pPr>
      <w:ins w:id="170" w:author="Ngoc Lan Tran" w:date="2020-11-06T19:30:00Z">
        <w:r w:rsidRPr="007A4D54">
          <w:rPr>
            <w:lang w:val="en-US"/>
          </w:rPr>
          <w:drawing>
            <wp:inline distT="0" distB="0" distL="0" distR="0" wp14:anchorId="4C354E6A" wp14:editId="3FF24971">
              <wp:extent cx="5727700" cy="294132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941320"/>
                      </a:xfrm>
                      <a:prstGeom prst="rect">
                        <a:avLst/>
                      </a:prstGeom>
                    </pic:spPr>
                  </pic:pic>
                </a:graphicData>
              </a:graphic>
            </wp:inline>
          </w:drawing>
        </w:r>
      </w:ins>
    </w:p>
    <w:p w14:paraId="5E1AFF94" w14:textId="4CCBA895" w:rsidR="001014AD" w:rsidRDefault="001014AD" w:rsidP="001242D4">
      <w:pPr>
        <w:rPr>
          <w:ins w:id="171" w:author="Ngoc Lan Tran" w:date="2020-11-06T19:52:00Z"/>
          <w:lang w:val="en-US"/>
        </w:rPr>
      </w:pPr>
    </w:p>
    <w:p w14:paraId="3C0F3179" w14:textId="7743CD9C" w:rsidR="001014AD" w:rsidRDefault="001014AD" w:rsidP="001242D4">
      <w:pPr>
        <w:rPr>
          <w:ins w:id="172" w:author="Ngoc Lan Tran" w:date="2020-11-06T19:54:00Z"/>
          <w:lang w:val="en-US"/>
        </w:rPr>
      </w:pPr>
      <w:ins w:id="173" w:author="Ngoc Lan Tran" w:date="2020-11-06T19:52:00Z">
        <w:r w:rsidRPr="001014AD">
          <w:rPr>
            <w:lang w:val="en-US"/>
          </w:rPr>
          <w:drawing>
            <wp:inline distT="0" distB="0" distL="0" distR="0" wp14:anchorId="25BB023F" wp14:editId="66DE6414">
              <wp:extent cx="5727700" cy="286575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865755"/>
                      </a:xfrm>
                      <a:prstGeom prst="rect">
                        <a:avLst/>
                      </a:prstGeom>
                    </pic:spPr>
                  </pic:pic>
                </a:graphicData>
              </a:graphic>
            </wp:inline>
          </w:drawing>
        </w:r>
      </w:ins>
    </w:p>
    <w:p w14:paraId="7F33D932" w14:textId="1F5C1393" w:rsidR="001014AD" w:rsidRDefault="001014AD" w:rsidP="001242D4">
      <w:pPr>
        <w:rPr>
          <w:ins w:id="174" w:author="Ngoc Lan Tran" w:date="2020-11-06T19:19:00Z"/>
          <w:lang w:val="en-US"/>
        </w:rPr>
      </w:pPr>
      <w:ins w:id="175" w:author="Ngoc Lan Tran" w:date="2020-11-06T19:54:00Z">
        <w:r w:rsidRPr="001014AD">
          <w:rPr>
            <w:lang w:val="en-US"/>
          </w:rPr>
          <w:lastRenderedPageBreak/>
          <w:drawing>
            <wp:inline distT="0" distB="0" distL="0" distR="0" wp14:anchorId="2A67B2F7" wp14:editId="1CF0CE86">
              <wp:extent cx="5727700" cy="28790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879090"/>
                      </a:xfrm>
                      <a:prstGeom prst="rect">
                        <a:avLst/>
                      </a:prstGeom>
                    </pic:spPr>
                  </pic:pic>
                </a:graphicData>
              </a:graphic>
            </wp:inline>
          </w:drawing>
        </w:r>
      </w:ins>
    </w:p>
    <w:p w14:paraId="36EBDCC1" w14:textId="1180A79E" w:rsidR="007A4D54" w:rsidRDefault="007A4D54" w:rsidP="001242D4">
      <w:pPr>
        <w:rPr>
          <w:ins w:id="176" w:author="Ngoc Lan Tran" w:date="2020-11-06T19:19:00Z"/>
          <w:lang w:val="en-US"/>
        </w:rPr>
      </w:pPr>
    </w:p>
    <w:p w14:paraId="2E58548B" w14:textId="5B38F6B0" w:rsidR="007A4D54" w:rsidRPr="00CD51CB" w:rsidRDefault="001014AD" w:rsidP="007A4D54">
      <w:pPr>
        <w:pStyle w:val="Heading2"/>
        <w:rPr>
          <w:ins w:id="177" w:author="Ngoc Lan Tran" w:date="2020-11-06T19:19:00Z"/>
          <w:lang w:val="en-US"/>
        </w:rPr>
      </w:pPr>
      <w:ins w:id="178" w:author="Ngoc Lan Tran" w:date="2020-11-06T19:54:00Z">
        <w:r>
          <w:rPr>
            <w:lang w:val="en-US"/>
          </w:rPr>
          <w:t>4</w:t>
        </w:r>
      </w:ins>
      <w:ins w:id="179" w:author="Ngoc Lan Tran" w:date="2020-11-06T19:19:00Z">
        <w:r w:rsidR="007A4D54">
          <w:rPr>
            <w:lang w:val="en-US"/>
          </w:rPr>
          <w:t>.</w:t>
        </w:r>
      </w:ins>
      <w:ins w:id="180" w:author="Ngoc Lan Tran" w:date="2020-11-06T19:54:00Z">
        <w:r>
          <w:rPr>
            <w:lang w:val="en-US"/>
          </w:rPr>
          <w:t>Door</w:t>
        </w:r>
      </w:ins>
      <w:ins w:id="181" w:author="Ngoc Lan Tran" w:date="2020-11-06T19:19:00Z">
        <w:r w:rsidR="007A4D54">
          <w:rPr>
            <w:lang w:val="en-US"/>
          </w:rPr>
          <w:t>:</w:t>
        </w:r>
      </w:ins>
    </w:p>
    <w:p w14:paraId="0DB01963" w14:textId="77777777" w:rsidR="007A4D54" w:rsidRDefault="007A4D54" w:rsidP="007A4D54">
      <w:pPr>
        <w:rPr>
          <w:ins w:id="182" w:author="Ngoc Lan Tran" w:date="2020-11-06T19:19:00Z"/>
          <w:lang w:val="en-US"/>
        </w:rPr>
      </w:pPr>
    </w:p>
    <w:p w14:paraId="37CAA9FB" w14:textId="77777777" w:rsidR="007A4D54" w:rsidRDefault="007A4D54" w:rsidP="007A4D54">
      <w:pPr>
        <w:rPr>
          <w:ins w:id="183" w:author="Ngoc Lan Tran" w:date="2020-11-06T19:19:00Z"/>
          <w:lang w:val="en-US"/>
        </w:rPr>
      </w:pPr>
      <w:ins w:id="184" w:author="Ngoc Lan Tran" w:date="2020-11-06T19:19:00Z">
        <w:r w:rsidRPr="00022DB9">
          <w:rPr>
            <w:b/>
            <w:lang w:val="en-US"/>
          </w:rPr>
          <w:t>Features used</w:t>
        </w:r>
        <w:r>
          <w:rPr>
            <w:lang w:val="en-US"/>
          </w:rPr>
          <w:t>:</w:t>
        </w:r>
      </w:ins>
    </w:p>
    <w:p w14:paraId="01C417A6" w14:textId="0C25A58D" w:rsidR="001014AD" w:rsidRDefault="001014AD" w:rsidP="00213245">
      <w:pPr>
        <w:pStyle w:val="ListParagraph"/>
        <w:numPr>
          <w:ilvl w:val="0"/>
          <w:numId w:val="5"/>
        </w:numPr>
        <w:rPr>
          <w:ins w:id="185" w:author="Ngoc Lan Tran" w:date="2020-11-06T19:55:00Z"/>
        </w:rPr>
        <w:pPrChange w:id="186" w:author="Ngoc Lan Tran" w:date="2020-11-06T19:55:00Z">
          <w:pPr/>
        </w:pPrChange>
      </w:pPr>
      <w:ins w:id="187" w:author="Ngoc Lan Tran" w:date="2020-11-06T19:55:00Z">
        <w:r w:rsidRPr="005E2780">
          <w:t>Using </w:t>
        </w:r>
        <w:r>
          <w:fldChar w:fldCharType="begin"/>
        </w:r>
        <w:r>
          <w:instrText xml:space="preserve"> HYPERLINK "https://docs.unity3d.com/Manual/Joints.html" </w:instrText>
        </w:r>
        <w:r>
          <w:fldChar w:fldCharType="separate"/>
        </w:r>
        <w:r w:rsidRPr="005E2780">
          <w:rPr>
            <w:rStyle w:val="Hyperlink"/>
          </w:rPr>
          <w:t>joints</w:t>
        </w:r>
        <w:r>
          <w:rPr>
            <w:rStyle w:val="Hyperlink"/>
          </w:rPr>
          <w:fldChar w:fldCharType="end"/>
        </w:r>
        <w:r w:rsidRPr="005E2780">
          <w:t> </w:t>
        </w:r>
      </w:ins>
    </w:p>
    <w:p w14:paraId="17F5DB1C" w14:textId="6482C5CD" w:rsidR="007A4D54" w:rsidRPr="001014AD" w:rsidRDefault="001014AD" w:rsidP="005C164E">
      <w:pPr>
        <w:pStyle w:val="ListParagraph"/>
        <w:numPr>
          <w:ilvl w:val="0"/>
          <w:numId w:val="5"/>
        </w:numPr>
        <w:rPr>
          <w:ins w:id="188" w:author="Ngoc Lan Tran" w:date="2020-11-06T19:56:00Z"/>
          <w:rStyle w:val="Hyperlink"/>
          <w:color w:val="auto"/>
          <w:u w:val="none"/>
          <w:lang w:val="en-US"/>
          <w:rPrChange w:id="189" w:author="Ngoc Lan Tran" w:date="2020-11-06T19:56:00Z">
            <w:rPr>
              <w:ins w:id="190" w:author="Ngoc Lan Tran" w:date="2020-11-06T19:56:00Z"/>
              <w:rStyle w:val="Hyperlink"/>
            </w:rPr>
          </w:rPrChange>
        </w:rPr>
      </w:pPr>
      <w:ins w:id="191" w:author="Ngoc Lan Tran" w:date="2020-11-06T19:55:00Z">
        <w:r>
          <w:t>Textures w</w:t>
        </w:r>
        <w:r w:rsidRPr="005E2780">
          <w:t>ith </w:t>
        </w:r>
        <w:r>
          <w:fldChar w:fldCharType="begin"/>
        </w:r>
        <w:r>
          <w:instrText xml:space="preserve"> HYPERLINK "https://docs.unity3d.com/Manual/StandardShaderMaterialParameterNormalMap.html" </w:instrText>
        </w:r>
        <w:r>
          <w:fldChar w:fldCharType="separate"/>
        </w:r>
        <w:r w:rsidRPr="005E2780">
          <w:rPr>
            <w:rStyle w:val="Hyperlink"/>
          </w:rPr>
          <w:t>normal maps</w:t>
        </w:r>
        <w:r>
          <w:rPr>
            <w:rStyle w:val="Hyperlink"/>
          </w:rPr>
          <w:fldChar w:fldCharType="end"/>
        </w:r>
      </w:ins>
    </w:p>
    <w:p w14:paraId="07EB2796" w14:textId="54A59277" w:rsidR="001014AD" w:rsidRPr="001014AD" w:rsidRDefault="001014AD" w:rsidP="005C164E">
      <w:pPr>
        <w:pStyle w:val="ListParagraph"/>
        <w:numPr>
          <w:ilvl w:val="0"/>
          <w:numId w:val="5"/>
        </w:numPr>
        <w:rPr>
          <w:ins w:id="192" w:author="Ngoc Lan Tran" w:date="2020-11-06T19:59:00Z"/>
          <w:rStyle w:val="Hyperlink"/>
          <w:color w:val="auto"/>
          <w:u w:val="none"/>
          <w:lang w:val="en-US"/>
          <w:rPrChange w:id="193" w:author="Ngoc Lan Tran" w:date="2020-11-06T19:59:00Z">
            <w:rPr>
              <w:ins w:id="194" w:author="Ngoc Lan Tran" w:date="2020-11-06T19:59:00Z"/>
              <w:rStyle w:val="Hyperlink"/>
            </w:rPr>
          </w:rPrChange>
        </w:rPr>
      </w:pPr>
      <w:ins w:id="195" w:author="Ngoc Lan Tran" w:date="2020-11-06T19:56:00Z">
        <w:r w:rsidRPr="005E2780">
          <w:t>Objects controlled by </w:t>
        </w:r>
        <w:r>
          <w:fldChar w:fldCharType="begin"/>
        </w:r>
        <w:r>
          <w:instrText xml:space="preserve"> HYPERLINK "https://docs.unity3d.com/Manual/PhysicsSection.html" </w:instrText>
        </w:r>
        <w:r>
          <w:fldChar w:fldCharType="separate"/>
        </w:r>
        <w:r w:rsidRPr="005E2780">
          <w:rPr>
            <w:rStyle w:val="Hyperlink"/>
          </w:rPr>
          <w:t>physics</w:t>
        </w:r>
        <w:r>
          <w:rPr>
            <w:rStyle w:val="Hyperlink"/>
          </w:rPr>
          <w:fldChar w:fldCharType="end"/>
        </w:r>
      </w:ins>
    </w:p>
    <w:p w14:paraId="6EF0CE59" w14:textId="2729147C" w:rsidR="001014AD" w:rsidRPr="005C164E" w:rsidRDefault="001014AD" w:rsidP="005C164E">
      <w:pPr>
        <w:pStyle w:val="ListParagraph"/>
        <w:numPr>
          <w:ilvl w:val="0"/>
          <w:numId w:val="5"/>
        </w:numPr>
        <w:rPr>
          <w:ins w:id="196" w:author="Ngoc Lan Tran" w:date="2020-11-06T19:19:00Z"/>
          <w:lang w:val="en-US"/>
          <w:rPrChange w:id="197" w:author="Ngoc Lan Tran" w:date="2020-11-06T19:49:00Z">
            <w:rPr>
              <w:ins w:id="198" w:author="Ngoc Lan Tran" w:date="2020-11-06T19:19:00Z"/>
              <w:lang w:val="en-US"/>
            </w:rPr>
          </w:rPrChange>
        </w:rPr>
        <w:pPrChange w:id="199" w:author="Ngoc Lan Tran" w:date="2020-11-06T19:49:00Z">
          <w:pPr>
            <w:tabs>
              <w:tab w:val="left" w:pos="2813"/>
            </w:tabs>
          </w:pPr>
        </w:pPrChange>
      </w:pPr>
      <w:ins w:id="200" w:author="Ngoc Lan Tran" w:date="2020-11-06T19:59:00Z">
        <w:r>
          <w:t>A</w:t>
        </w:r>
        <w:r w:rsidRPr="005E2780">
          <w:t xml:space="preserve"> simple single-state </w:t>
        </w:r>
        <w:r>
          <w:fldChar w:fldCharType="begin"/>
        </w:r>
        <w:r>
          <w:instrText xml:space="preserve"> HYPERLINK "https://docs.unity3d.com/Manual/animeditor-UsingAnimationEditor.html" </w:instrText>
        </w:r>
        <w:r>
          <w:fldChar w:fldCharType="separate"/>
        </w:r>
        <w:r w:rsidRPr="005E2780">
          <w:rPr>
            <w:rStyle w:val="Hyperlink"/>
          </w:rPr>
          <w:t>animation clips</w:t>
        </w:r>
        <w:r>
          <w:rPr>
            <w:rStyle w:val="Hyperlink"/>
          </w:rPr>
          <w:fldChar w:fldCharType="end"/>
        </w:r>
      </w:ins>
    </w:p>
    <w:p w14:paraId="4DE38EB9" w14:textId="77777777" w:rsidR="007A4D54" w:rsidRPr="00365B94" w:rsidRDefault="007A4D54" w:rsidP="007A4D54">
      <w:pPr>
        <w:rPr>
          <w:ins w:id="201" w:author="Ngoc Lan Tran" w:date="2020-11-06T19:19:00Z"/>
          <w:b/>
          <w:lang w:val="en-US"/>
        </w:rPr>
      </w:pPr>
      <w:ins w:id="202" w:author="Ngoc Lan Tran" w:date="2020-11-06T19:19:00Z">
        <w:r w:rsidRPr="00365B94">
          <w:rPr>
            <w:b/>
            <w:lang w:val="en-US"/>
          </w:rPr>
          <w:t>Where in Hierarchy</w:t>
        </w:r>
      </w:ins>
    </w:p>
    <w:p w14:paraId="355A18A2" w14:textId="38DC05D3" w:rsidR="007A4D54" w:rsidRPr="00365B94" w:rsidRDefault="001014AD" w:rsidP="007A4D54">
      <w:pPr>
        <w:pStyle w:val="ListParagraph"/>
        <w:numPr>
          <w:ilvl w:val="0"/>
          <w:numId w:val="5"/>
        </w:numPr>
        <w:rPr>
          <w:ins w:id="203" w:author="Ngoc Lan Tran" w:date="2020-11-06T19:19:00Z"/>
          <w:lang w:val="en-US"/>
        </w:rPr>
      </w:pPr>
      <w:ins w:id="204" w:author="Ngoc Lan Tran" w:date="2020-11-06T19:55:00Z">
        <w:r>
          <w:rPr>
            <w:lang w:val="en-US"/>
          </w:rPr>
          <w:t>/House</w:t>
        </w:r>
      </w:ins>
      <w:ins w:id="205" w:author="Ngoc Lan Tran" w:date="2020-11-06T19:56:00Z">
        <w:r>
          <w:rPr>
            <w:lang w:val="en-US"/>
          </w:rPr>
          <w:t>/</w:t>
        </w:r>
      </w:ins>
      <w:ins w:id="206" w:author="Ngoc Lan Tran" w:date="2020-11-06T19:57:00Z">
        <w:r>
          <w:rPr>
            <w:lang w:val="en-US"/>
          </w:rPr>
          <w:t>Door Trigger</w:t>
        </w:r>
      </w:ins>
    </w:p>
    <w:p w14:paraId="5C6FCE33" w14:textId="77777777" w:rsidR="007A4D54" w:rsidRDefault="007A4D54" w:rsidP="007A4D54">
      <w:pPr>
        <w:rPr>
          <w:ins w:id="207" w:author="Ngoc Lan Tran" w:date="2020-11-06T19:19:00Z"/>
          <w:lang w:val="en-US"/>
        </w:rPr>
      </w:pPr>
    </w:p>
    <w:p w14:paraId="48466214" w14:textId="77777777" w:rsidR="007A4D54" w:rsidRDefault="007A4D54" w:rsidP="007A4D54">
      <w:pPr>
        <w:rPr>
          <w:ins w:id="208" w:author="Ngoc Lan Tran" w:date="2020-11-06T19:19:00Z"/>
          <w:lang w:val="en-US"/>
        </w:rPr>
      </w:pPr>
      <w:ins w:id="209" w:author="Ngoc Lan Tran" w:date="2020-11-06T19:19:00Z">
        <w:r w:rsidRPr="00022DB9">
          <w:rPr>
            <w:b/>
            <w:lang w:val="en-US"/>
          </w:rPr>
          <w:t>Description</w:t>
        </w:r>
        <w:r>
          <w:rPr>
            <w:lang w:val="en-US"/>
          </w:rPr>
          <w:t>:</w:t>
        </w:r>
      </w:ins>
    </w:p>
    <w:p w14:paraId="4F2D7427" w14:textId="28CCE483" w:rsidR="007A4D54" w:rsidRPr="001014AD" w:rsidRDefault="001014AD" w:rsidP="007A4D54">
      <w:pPr>
        <w:rPr>
          <w:ins w:id="210" w:author="Ngoc Lan Tran" w:date="2020-11-06T19:19:00Z"/>
          <w:lang w:val="en-US"/>
          <w:rPrChange w:id="211" w:author="Ngoc Lan Tran" w:date="2020-11-06T19:59:00Z">
            <w:rPr>
              <w:ins w:id="212" w:author="Ngoc Lan Tran" w:date="2020-11-06T19:19:00Z"/>
              <w:lang w:val="en-US"/>
            </w:rPr>
          </w:rPrChange>
        </w:rPr>
      </w:pPr>
      <w:ins w:id="213" w:author="Ngoc Lan Tran" w:date="2020-11-06T19:58:00Z">
        <w:r>
          <w:rPr>
            <w:lang w:val="en-US"/>
          </w:rPr>
          <w:t xml:space="preserve">The door automatically open when player stand in front the door. This use </w:t>
        </w:r>
        <w:r w:rsidRPr="001014AD">
          <w:rPr>
            <w:u w:val="single"/>
            <w:lang w:val="en-US"/>
            <w:rPrChange w:id="214" w:author="Ngoc Lan Tran" w:date="2020-11-06T19:59:00Z">
              <w:rPr>
                <w:lang w:val="en-US"/>
              </w:rPr>
            </w:rPrChange>
          </w:rPr>
          <w:t>hinge</w:t>
        </w:r>
      </w:ins>
      <w:ins w:id="215" w:author="Ngoc Lan Tran" w:date="2020-11-06T19:59:00Z">
        <w:r w:rsidRPr="001014AD">
          <w:rPr>
            <w:u w:val="single"/>
            <w:lang w:val="en-US"/>
            <w:rPrChange w:id="216" w:author="Ngoc Lan Tran" w:date="2020-11-06T19:59:00Z">
              <w:rPr>
                <w:lang w:val="en-US"/>
              </w:rPr>
            </w:rPrChange>
          </w:rPr>
          <w:t>-joint</w:t>
        </w:r>
        <w:r>
          <w:rPr>
            <w:lang w:val="en-US"/>
          </w:rPr>
          <w:t xml:space="preserve"> and </w:t>
        </w:r>
        <w:r>
          <w:rPr>
            <w:u w:val="single"/>
            <w:lang w:val="en-US"/>
          </w:rPr>
          <w:t>animation clips</w:t>
        </w:r>
        <w:r>
          <w:rPr>
            <w:lang w:val="en-US"/>
          </w:rPr>
          <w:t xml:space="preserve"> to slide the door to open.</w:t>
        </w:r>
      </w:ins>
      <w:ins w:id="217" w:author="Ngoc Lan Tran" w:date="2020-11-06T20:00:00Z">
        <w:r>
          <w:rPr>
            <w:lang w:val="en-US"/>
          </w:rPr>
          <w:t xml:space="preserve"> This uses </w:t>
        </w:r>
        <w:proofErr w:type="spellStart"/>
        <w:r>
          <w:rPr>
            <w:lang w:val="en-US"/>
          </w:rPr>
          <w:t>TriggerToAnim</w:t>
        </w:r>
        <w:proofErr w:type="spellEnd"/>
        <w:r>
          <w:rPr>
            <w:lang w:val="en-US"/>
          </w:rPr>
          <w:t>.</w:t>
        </w:r>
      </w:ins>
    </w:p>
    <w:p w14:paraId="1DCDE2AC" w14:textId="6C1C8F9B" w:rsidR="007A4D54" w:rsidRDefault="007A4D54" w:rsidP="007A4D54">
      <w:pPr>
        <w:rPr>
          <w:ins w:id="218" w:author="Ngoc Lan Tran" w:date="2020-11-06T20:01:00Z"/>
          <w:lang w:val="en-US"/>
        </w:rPr>
      </w:pPr>
      <w:ins w:id="219" w:author="Ngoc Lan Tran" w:date="2020-11-06T19:19:00Z">
        <w:r w:rsidRPr="00022DB9">
          <w:rPr>
            <w:b/>
            <w:lang w:val="en-US"/>
          </w:rPr>
          <w:t>Screenshot</w:t>
        </w:r>
        <w:r>
          <w:rPr>
            <w:lang w:val="en-US"/>
          </w:rPr>
          <w:t>:</w:t>
        </w:r>
      </w:ins>
    </w:p>
    <w:p w14:paraId="1EBE2D4A" w14:textId="61B300AF" w:rsidR="00C15476" w:rsidRDefault="00C15476" w:rsidP="007A4D54">
      <w:pPr>
        <w:rPr>
          <w:ins w:id="220" w:author="Ngoc Lan Tran" w:date="2020-11-06T20:01:00Z"/>
          <w:lang w:val="en-US"/>
        </w:rPr>
      </w:pPr>
      <w:ins w:id="221" w:author="Ngoc Lan Tran" w:date="2020-11-06T20:01:00Z">
        <w:r w:rsidRPr="00C15476">
          <w:rPr>
            <w:lang w:val="en-US"/>
          </w:rPr>
          <w:lastRenderedPageBreak/>
          <w:drawing>
            <wp:inline distT="0" distB="0" distL="0" distR="0" wp14:anchorId="1D453675" wp14:editId="694EDF95">
              <wp:extent cx="5727700" cy="332930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329305"/>
                      </a:xfrm>
                      <a:prstGeom prst="rect">
                        <a:avLst/>
                      </a:prstGeom>
                    </pic:spPr>
                  </pic:pic>
                </a:graphicData>
              </a:graphic>
            </wp:inline>
          </w:drawing>
        </w:r>
      </w:ins>
    </w:p>
    <w:p w14:paraId="2B2E17C3" w14:textId="77777777" w:rsidR="00C15476" w:rsidRDefault="00C15476" w:rsidP="007A4D54">
      <w:pPr>
        <w:rPr>
          <w:ins w:id="222" w:author="Ngoc Lan Tran" w:date="2020-11-06T20:01:00Z"/>
          <w:lang w:val="en-US"/>
        </w:rPr>
      </w:pPr>
    </w:p>
    <w:p w14:paraId="7D2E499F" w14:textId="4244DF40" w:rsidR="00C15476" w:rsidRDefault="00C15476" w:rsidP="007A4D54">
      <w:pPr>
        <w:rPr>
          <w:ins w:id="223" w:author="Ngoc Lan Tran" w:date="2020-11-06T19:19:00Z"/>
          <w:lang w:val="en-US"/>
        </w:rPr>
      </w:pPr>
      <w:ins w:id="224" w:author="Ngoc Lan Tran" w:date="2020-11-06T20:01:00Z">
        <w:r w:rsidRPr="00C15476">
          <w:rPr>
            <w:lang w:val="en-US"/>
          </w:rPr>
          <w:drawing>
            <wp:inline distT="0" distB="0" distL="0" distR="0" wp14:anchorId="67357895" wp14:editId="28BFD09E">
              <wp:extent cx="5727700" cy="303720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037205"/>
                      </a:xfrm>
                      <a:prstGeom prst="rect">
                        <a:avLst/>
                      </a:prstGeom>
                    </pic:spPr>
                  </pic:pic>
                </a:graphicData>
              </a:graphic>
            </wp:inline>
          </w:drawing>
        </w:r>
      </w:ins>
    </w:p>
    <w:p w14:paraId="0FAB012A" w14:textId="77777777" w:rsidR="007A4D54" w:rsidRDefault="007A4D54" w:rsidP="001242D4">
      <w:pPr>
        <w:rPr>
          <w:ins w:id="225" w:author="Ngoc Lan Tran" w:date="2020-11-06T18:57:00Z"/>
          <w:lang w:val="en-US"/>
        </w:rPr>
      </w:pPr>
    </w:p>
    <w:p w14:paraId="59D74240" w14:textId="77777777" w:rsidR="001242D4" w:rsidRDefault="001242D4" w:rsidP="00022DB9">
      <w:pPr>
        <w:rPr>
          <w:lang w:val="en-US"/>
        </w:rPr>
      </w:pPr>
    </w:p>
    <w:p w14:paraId="2F059547" w14:textId="5D2FF117" w:rsidR="00022DB9" w:rsidRDefault="00022DB9" w:rsidP="00022DB9">
      <w:pPr>
        <w:rPr>
          <w:lang w:val="en-US"/>
        </w:rPr>
      </w:pPr>
    </w:p>
    <w:p w14:paraId="1340ED0E" w14:textId="24EAB486" w:rsidR="007E252D" w:rsidRDefault="006713BC" w:rsidP="006713BC">
      <w:pPr>
        <w:pStyle w:val="Heading1"/>
        <w:rPr>
          <w:lang w:val="en-US"/>
        </w:rPr>
      </w:pPr>
      <w:r>
        <w:rPr>
          <w:lang w:val="en-US"/>
        </w:rPr>
        <w:t>Assets Used</w:t>
      </w:r>
    </w:p>
    <w:p w14:paraId="648BDE4A" w14:textId="7D8909AA" w:rsidR="006713BC" w:rsidDel="00C15476" w:rsidRDefault="006713BC" w:rsidP="006713BC">
      <w:pPr>
        <w:rPr>
          <w:del w:id="226" w:author="Ngoc Lan Tran" w:date="2020-11-06T20:01:00Z"/>
          <w:lang w:val="en-AU"/>
        </w:rPr>
      </w:pPr>
      <w:del w:id="227" w:author="Ngoc Lan Tran" w:date="2020-11-06T20:01:00Z">
        <w:r w:rsidRPr="006713BC" w:rsidDel="00C15476">
          <w:rPr>
            <w:lang w:val="en-AU"/>
          </w:rPr>
          <w:delText>You are allowed to use any 3rd party assets (models, textures, scripts, music, sfx, etc) in creating your game, so long as you have license to use them. Copyright violation is a breach of academic integrity and will be treated appropriately.</w:delText>
        </w:r>
        <w:r w:rsidDel="00C15476">
          <w:rPr>
            <w:lang w:val="en-AU"/>
          </w:rPr>
          <w:delText xml:space="preserve"> </w:delText>
        </w:r>
        <w:r w:rsidRPr="006713BC" w:rsidDel="00C15476">
          <w:rPr>
            <w:lang w:val="en-AU"/>
          </w:rPr>
          <w:delText>Your report </w:delText>
        </w:r>
        <w:r w:rsidRPr="006713BC" w:rsidDel="00C15476">
          <w:rPr>
            <w:b/>
            <w:bCs/>
            <w:lang w:val="en-AU"/>
          </w:rPr>
          <w:delText>must</w:delText>
        </w:r>
        <w:r w:rsidRPr="006713BC" w:rsidDel="00C15476">
          <w:rPr>
            <w:lang w:val="en-AU"/>
          </w:rPr>
          <w:delText> include a list of all such assets that you use in your game.</w:delText>
        </w:r>
      </w:del>
    </w:p>
    <w:p w14:paraId="43B8C93B" w14:textId="77777777" w:rsidR="00D8769F" w:rsidRDefault="00D8769F" w:rsidP="006713BC">
      <w:pPr>
        <w:rPr>
          <w:lang w:val="en-AU"/>
        </w:rPr>
      </w:pPr>
    </w:p>
    <w:p w14:paraId="225EBDC4" w14:textId="2447F515" w:rsidR="00CB77FE" w:rsidRDefault="007B2387" w:rsidP="00CB77FE">
      <w:pPr>
        <w:pStyle w:val="Heading2"/>
        <w:rPr>
          <w:lang w:val="en-AU"/>
        </w:rPr>
      </w:pPr>
      <w:r>
        <w:rPr>
          <w:lang w:val="en-AU"/>
        </w:rPr>
        <w:t>Textures</w:t>
      </w:r>
    </w:p>
    <w:p w14:paraId="7791F5E7" w14:textId="579F763C" w:rsidR="007B2387" w:rsidRDefault="00072C36" w:rsidP="007B582E">
      <w:pPr>
        <w:pStyle w:val="ListParagraph"/>
        <w:numPr>
          <w:ilvl w:val="0"/>
          <w:numId w:val="5"/>
        </w:numPr>
        <w:rPr>
          <w:ins w:id="228" w:author="Ngoc Lan Tran" w:date="2020-11-06T20:06:00Z"/>
          <w:lang w:val="en-AU"/>
        </w:rPr>
      </w:pPr>
      <w:del w:id="229" w:author="Ngoc Lan Tran" w:date="2020-11-06T20:06:00Z">
        <w:r w:rsidDel="007B582E">
          <w:rPr>
            <w:lang w:val="en-AU"/>
          </w:rPr>
          <w:delText xml:space="preserve">E.g. </w:delText>
        </w:r>
        <w:r w:rsidRPr="00072C36" w:rsidDel="007B582E">
          <w:rPr>
            <w:lang w:val="en"/>
          </w:rPr>
          <w:delText xml:space="preserve">Grass, Wood, Brick - </w:delText>
        </w:r>
        <w:r w:rsidRPr="00072C36" w:rsidDel="007B582E">
          <w:rPr>
            <w:b/>
            <w:lang w:val="en"/>
          </w:rPr>
          <w:delText>50 free textures with Normal Maps</w:delText>
        </w:r>
        <w:r w:rsidRPr="00072C36" w:rsidDel="007B582E">
          <w:rPr>
            <w:lang w:val="en"/>
          </w:rPr>
          <w:delText xml:space="preserve"> by rubberduck (</w:delText>
        </w:r>
        <w:r w:rsidR="00CB3000" w:rsidDel="007B582E">
          <w:fldChar w:fldCharType="begin"/>
        </w:r>
        <w:r w:rsidR="00CB3000" w:rsidDel="007B582E">
          <w:delInstrText xml:space="preserve"> HYPERLINK "https://opengameart.org/content/50-free-textures-5-with-normalmaps" </w:delInstrText>
        </w:r>
        <w:r w:rsidR="00CB3000" w:rsidDel="007B582E">
          <w:fldChar w:fldCharType="separate"/>
        </w:r>
        <w:r w:rsidRPr="007217D4" w:rsidDel="007B582E">
          <w:rPr>
            <w:rStyle w:val="Hyperlink"/>
            <w:lang w:val="en"/>
          </w:rPr>
          <w:delText>OpenGameArt.Org</w:delText>
        </w:r>
        <w:r w:rsidR="00CB3000" w:rsidDel="007B582E">
          <w:rPr>
            <w:rStyle w:val="Hyperlink"/>
            <w:lang w:val="en"/>
          </w:rPr>
          <w:fldChar w:fldCharType="end"/>
        </w:r>
        <w:r w:rsidRPr="00072C36" w:rsidDel="007B582E">
          <w:rPr>
            <w:lang w:val="en"/>
          </w:rPr>
          <w:delText>)</w:delText>
        </w:r>
      </w:del>
      <w:ins w:id="230" w:author="Ngoc Lan Tran" w:date="2020-11-06T20:06:00Z">
        <w:r w:rsidR="007B582E">
          <w:rPr>
            <w:lang w:val="en-AU"/>
          </w:rPr>
          <w:t xml:space="preserve">Mountain Rock </w:t>
        </w:r>
        <w:r w:rsidR="007B582E" w:rsidRPr="007B582E">
          <w:t xml:space="preserve"> </w:t>
        </w:r>
        <w:r w:rsidR="007B582E" w:rsidRPr="007B582E">
          <w:rPr>
            <w:lang w:val="en-AU"/>
          </w:rPr>
          <w:t>– Standard Assets (Environment), by Unity Technologies (from Asset</w:t>
        </w:r>
        <w:r w:rsidR="007B582E">
          <w:rPr>
            <w:lang w:val="en-AU"/>
          </w:rPr>
          <w:t xml:space="preserve"> </w:t>
        </w:r>
        <w:r w:rsidR="007B582E" w:rsidRPr="007B582E">
          <w:rPr>
            <w:lang w:val="en-AU"/>
            <w:rPrChange w:id="231" w:author="Ngoc Lan Tran" w:date="2020-11-06T20:06:00Z">
              <w:rPr>
                <w:lang w:val="en-AU"/>
              </w:rPr>
            </w:rPrChange>
          </w:rPr>
          <w:t>Store)</w:t>
        </w:r>
      </w:ins>
    </w:p>
    <w:p w14:paraId="1B87AD65" w14:textId="2092FE87" w:rsidR="007B582E" w:rsidRDefault="007B582E" w:rsidP="007B582E">
      <w:pPr>
        <w:pStyle w:val="ListParagraph"/>
        <w:numPr>
          <w:ilvl w:val="0"/>
          <w:numId w:val="5"/>
        </w:numPr>
        <w:rPr>
          <w:ins w:id="232" w:author="Ngoc Lan Tran" w:date="2020-11-06T20:06:00Z"/>
          <w:lang w:val="en-AU"/>
        </w:rPr>
      </w:pPr>
      <w:ins w:id="233" w:author="Ngoc Lan Tran" w:date="2020-11-06T20:06:00Z">
        <w:r>
          <w:rPr>
            <w:lang w:val="en-AU"/>
          </w:rPr>
          <w:t xml:space="preserve">Light Rock </w:t>
        </w:r>
        <w:r w:rsidRPr="007B582E">
          <w:rPr>
            <w:lang w:val="en-AU"/>
          </w:rPr>
          <w:t>– Standard Assets (Environment), by Unity Technologies (from Asset</w:t>
        </w:r>
        <w:r>
          <w:rPr>
            <w:lang w:val="en-AU"/>
          </w:rPr>
          <w:t xml:space="preserve"> </w:t>
        </w:r>
        <w:r w:rsidRPr="00CD51CB">
          <w:rPr>
            <w:lang w:val="en-AU"/>
          </w:rPr>
          <w:t>Store)</w:t>
        </w:r>
      </w:ins>
    </w:p>
    <w:p w14:paraId="423B3FD5" w14:textId="0C3745EB" w:rsidR="007B582E" w:rsidRDefault="007B582E" w:rsidP="007B582E">
      <w:pPr>
        <w:pStyle w:val="ListParagraph"/>
        <w:numPr>
          <w:ilvl w:val="0"/>
          <w:numId w:val="5"/>
        </w:numPr>
        <w:rPr>
          <w:ins w:id="234" w:author="Ngoc Lan Tran" w:date="2020-11-06T20:07:00Z"/>
          <w:lang w:val="en-AU"/>
        </w:rPr>
      </w:pPr>
      <w:ins w:id="235" w:author="Ngoc Lan Tran" w:date="2020-11-06T20:07:00Z">
        <w:r>
          <w:rPr>
            <w:lang w:val="en-AU"/>
          </w:rPr>
          <w:lastRenderedPageBreak/>
          <w:t xml:space="preserve">Grass </w:t>
        </w:r>
        <w:r w:rsidRPr="007B582E">
          <w:rPr>
            <w:lang w:val="en-AU"/>
          </w:rPr>
          <w:t>– Standard Assets (Environment), by Unity Technologies (from Asset</w:t>
        </w:r>
        <w:r>
          <w:rPr>
            <w:lang w:val="en-AU"/>
          </w:rPr>
          <w:t xml:space="preserve"> </w:t>
        </w:r>
        <w:r w:rsidRPr="00CD51CB">
          <w:rPr>
            <w:lang w:val="en-AU"/>
          </w:rPr>
          <w:t>Store)</w:t>
        </w:r>
      </w:ins>
    </w:p>
    <w:p w14:paraId="3F82054A" w14:textId="602125B8" w:rsidR="007B582E" w:rsidRDefault="007B582E" w:rsidP="007B582E">
      <w:pPr>
        <w:pStyle w:val="ListParagraph"/>
        <w:numPr>
          <w:ilvl w:val="0"/>
          <w:numId w:val="5"/>
        </w:numPr>
        <w:rPr>
          <w:ins w:id="236" w:author="Ngoc Lan Tran" w:date="2020-11-06T20:08:00Z"/>
          <w:lang w:val="en-AU"/>
        </w:rPr>
      </w:pPr>
      <w:proofErr w:type="spellStart"/>
      <w:ins w:id="237" w:author="Ngoc Lan Tran" w:date="2020-11-06T20:07:00Z">
        <w:r>
          <w:rPr>
            <w:lang w:val="en-AU"/>
          </w:rPr>
          <w:t>ConiferB</w:t>
        </w:r>
      </w:ins>
      <w:ins w:id="238" w:author="Ngoc Lan Tran" w:date="2020-11-06T20:08:00Z">
        <w:r>
          <w:rPr>
            <w:lang w:val="en-AU"/>
          </w:rPr>
          <w:t>ark</w:t>
        </w:r>
        <w:proofErr w:type="spellEnd"/>
        <w:r>
          <w:rPr>
            <w:lang w:val="en-AU"/>
          </w:rPr>
          <w:t xml:space="preserve"> </w:t>
        </w:r>
        <w:r w:rsidRPr="007B582E">
          <w:rPr>
            <w:lang w:val="en-AU"/>
          </w:rPr>
          <w:t>– Standard Assets (Environment), by Unity Technologies (from Asset</w:t>
        </w:r>
        <w:r>
          <w:rPr>
            <w:lang w:val="en-AU"/>
          </w:rPr>
          <w:t xml:space="preserve"> </w:t>
        </w:r>
        <w:r w:rsidRPr="00CD51CB">
          <w:rPr>
            <w:lang w:val="en-AU"/>
          </w:rPr>
          <w:t>Store)</w:t>
        </w:r>
      </w:ins>
    </w:p>
    <w:p w14:paraId="72B0EAA5" w14:textId="6A36010A" w:rsidR="007B582E" w:rsidRDefault="007B582E" w:rsidP="007B582E">
      <w:pPr>
        <w:pStyle w:val="ListParagraph"/>
        <w:numPr>
          <w:ilvl w:val="0"/>
          <w:numId w:val="5"/>
        </w:numPr>
        <w:rPr>
          <w:ins w:id="239" w:author="Ngoc Lan Tran" w:date="2020-11-06T20:08:00Z"/>
          <w:lang w:val="en-AU"/>
        </w:rPr>
      </w:pPr>
      <w:ins w:id="240" w:author="Ngoc Lan Tran" w:date="2020-11-06T20:08:00Z">
        <w:r>
          <w:rPr>
            <w:lang w:val="en-AU"/>
          </w:rPr>
          <w:t xml:space="preserve">Cap-01 </w:t>
        </w:r>
        <w:r w:rsidRPr="007B582E">
          <w:rPr>
            <w:lang w:val="en-AU"/>
          </w:rPr>
          <w:t>– Standard Assets (Environment), by Unity Technologies (from Asset</w:t>
        </w:r>
        <w:r>
          <w:rPr>
            <w:lang w:val="en-AU"/>
          </w:rPr>
          <w:t xml:space="preserve"> </w:t>
        </w:r>
        <w:r w:rsidRPr="00CD51CB">
          <w:rPr>
            <w:lang w:val="en-AU"/>
          </w:rPr>
          <w:t>Store)</w:t>
        </w:r>
      </w:ins>
    </w:p>
    <w:p w14:paraId="34D2CC80" w14:textId="77777777" w:rsidR="007B582E" w:rsidRPr="007B582E" w:rsidRDefault="007B582E" w:rsidP="007B582E">
      <w:pPr>
        <w:rPr>
          <w:lang w:val="en-AU"/>
          <w:rPrChange w:id="241" w:author="Ngoc Lan Tran" w:date="2020-11-06T20:09:00Z">
            <w:rPr>
              <w:lang w:val="en"/>
            </w:rPr>
          </w:rPrChange>
        </w:rPr>
        <w:pPrChange w:id="242" w:author="Ngoc Lan Tran" w:date="2020-11-06T20:09:00Z">
          <w:pPr>
            <w:pStyle w:val="ListParagraph"/>
            <w:numPr>
              <w:numId w:val="5"/>
            </w:numPr>
            <w:ind w:hanging="360"/>
          </w:pPr>
        </w:pPrChange>
      </w:pPr>
    </w:p>
    <w:p w14:paraId="7A01A8CE" w14:textId="2BA04FBB" w:rsidR="007B2387" w:rsidRDefault="007B2387" w:rsidP="007B2387">
      <w:pPr>
        <w:pStyle w:val="Heading2"/>
        <w:rPr>
          <w:lang w:val="en-AU"/>
        </w:rPr>
      </w:pPr>
      <w:r>
        <w:rPr>
          <w:lang w:val="en-AU"/>
        </w:rPr>
        <w:t>Details</w:t>
      </w:r>
    </w:p>
    <w:p w14:paraId="01F6C396" w14:textId="4AF83914" w:rsidR="007B2387" w:rsidRDefault="007B582E" w:rsidP="006F2A43">
      <w:pPr>
        <w:pStyle w:val="ListParagraph"/>
        <w:numPr>
          <w:ilvl w:val="0"/>
          <w:numId w:val="5"/>
        </w:numPr>
        <w:rPr>
          <w:ins w:id="243" w:author="Ngoc Lan Tran" w:date="2020-11-06T20:09:00Z"/>
          <w:lang w:val="en-AU"/>
        </w:rPr>
      </w:pPr>
      <w:ins w:id="244" w:author="Ngoc Lan Tran" w:date="2020-11-06T20:09:00Z">
        <w:r>
          <w:rPr>
            <w:lang w:val="en-AU"/>
          </w:rPr>
          <w:t>Flame, from practical week 11</w:t>
        </w:r>
      </w:ins>
    </w:p>
    <w:p w14:paraId="2FB29BBF" w14:textId="362494BC" w:rsidR="007B582E" w:rsidRDefault="007B582E" w:rsidP="006F2A43">
      <w:pPr>
        <w:pStyle w:val="ListParagraph"/>
        <w:numPr>
          <w:ilvl w:val="0"/>
          <w:numId w:val="5"/>
        </w:numPr>
        <w:rPr>
          <w:ins w:id="245" w:author="Ngoc Lan Tran" w:date="2020-11-06T20:10:00Z"/>
          <w:lang w:val="en-AU"/>
        </w:rPr>
      </w:pPr>
      <w:ins w:id="246" w:author="Ngoc Lan Tran" w:date="2020-11-06T20:10:00Z">
        <w:r>
          <w:rPr>
            <w:lang w:val="en-AU"/>
          </w:rPr>
          <w:t xml:space="preserve">Ferns </w:t>
        </w:r>
        <w:r w:rsidRPr="007B582E">
          <w:rPr>
            <w:lang w:val="en-AU"/>
          </w:rPr>
          <w:t>– Standard Assets (Environment), by Unity Technologies (from Asset</w:t>
        </w:r>
        <w:r>
          <w:rPr>
            <w:lang w:val="en-AU"/>
          </w:rPr>
          <w:t xml:space="preserve"> </w:t>
        </w:r>
        <w:r w:rsidRPr="00CD51CB">
          <w:rPr>
            <w:lang w:val="en-AU"/>
          </w:rPr>
          <w:t>Store)</w:t>
        </w:r>
      </w:ins>
    </w:p>
    <w:p w14:paraId="346ACBDC" w14:textId="4B5C410E" w:rsidR="007B582E" w:rsidRDefault="007B582E" w:rsidP="006F2A43">
      <w:pPr>
        <w:pStyle w:val="ListParagraph"/>
        <w:numPr>
          <w:ilvl w:val="0"/>
          <w:numId w:val="5"/>
        </w:numPr>
        <w:rPr>
          <w:ins w:id="247" w:author="Ngoc Lan Tran" w:date="2020-11-06T20:10:00Z"/>
          <w:lang w:val="en-AU"/>
        </w:rPr>
      </w:pPr>
      <w:proofErr w:type="spellStart"/>
      <w:ins w:id="248" w:author="Ngoc Lan Tran" w:date="2020-11-06T20:10:00Z">
        <w:r>
          <w:rPr>
            <w:lang w:val="en-AU"/>
          </w:rPr>
          <w:t>WhiteFlowers</w:t>
        </w:r>
        <w:proofErr w:type="spellEnd"/>
        <w:r>
          <w:rPr>
            <w:lang w:val="en-AU"/>
          </w:rPr>
          <w:t xml:space="preserve"> </w:t>
        </w:r>
        <w:r w:rsidRPr="007B582E">
          <w:rPr>
            <w:lang w:val="en-AU"/>
          </w:rPr>
          <w:t>– Standard Assets (Environment), by Unity Technologies (from Asset</w:t>
        </w:r>
        <w:r>
          <w:rPr>
            <w:lang w:val="en-AU"/>
          </w:rPr>
          <w:t xml:space="preserve"> </w:t>
        </w:r>
        <w:r w:rsidRPr="00CD51CB">
          <w:rPr>
            <w:lang w:val="en-AU"/>
          </w:rPr>
          <w:t>Store)</w:t>
        </w:r>
      </w:ins>
    </w:p>
    <w:p w14:paraId="2D3884C3" w14:textId="3A8FE58B" w:rsidR="007B582E" w:rsidRDefault="007B582E" w:rsidP="006F2A43">
      <w:pPr>
        <w:pStyle w:val="ListParagraph"/>
        <w:numPr>
          <w:ilvl w:val="0"/>
          <w:numId w:val="5"/>
        </w:numPr>
        <w:rPr>
          <w:ins w:id="249" w:author="Ngoc Lan Tran" w:date="2020-11-06T20:11:00Z"/>
          <w:lang w:val="en-AU"/>
        </w:rPr>
      </w:pPr>
      <w:proofErr w:type="spellStart"/>
      <w:ins w:id="250" w:author="Ngoc Lan Tran" w:date="2020-11-06T20:10:00Z">
        <w:r>
          <w:rPr>
            <w:lang w:val="en-AU"/>
          </w:rPr>
          <w:t>Conifer</w:t>
        </w:r>
      </w:ins>
      <w:ins w:id="251" w:author="Ngoc Lan Tran" w:date="2020-11-06T20:11:00Z">
        <w:r>
          <w:rPr>
            <w:lang w:val="en-AU"/>
          </w:rPr>
          <w:t>_Desktop</w:t>
        </w:r>
        <w:proofErr w:type="spellEnd"/>
        <w:r>
          <w:rPr>
            <w:lang w:val="en-AU"/>
          </w:rPr>
          <w:t xml:space="preserve"> </w:t>
        </w:r>
        <w:r w:rsidRPr="007B582E">
          <w:rPr>
            <w:lang w:val="en-AU"/>
          </w:rPr>
          <w:t>– Standard Assets (Environment), by Unity Technologies (from Asset</w:t>
        </w:r>
        <w:r>
          <w:rPr>
            <w:lang w:val="en-AU"/>
          </w:rPr>
          <w:t xml:space="preserve"> </w:t>
        </w:r>
        <w:r w:rsidRPr="00CD51CB">
          <w:rPr>
            <w:lang w:val="en-AU"/>
          </w:rPr>
          <w:t>Store)</w:t>
        </w:r>
      </w:ins>
    </w:p>
    <w:p w14:paraId="3D65E614" w14:textId="61A5DC34" w:rsidR="007B582E" w:rsidRDefault="007B582E" w:rsidP="006F2A43">
      <w:pPr>
        <w:pStyle w:val="ListParagraph"/>
        <w:numPr>
          <w:ilvl w:val="0"/>
          <w:numId w:val="5"/>
        </w:numPr>
        <w:rPr>
          <w:ins w:id="252" w:author="Ngoc Lan Tran" w:date="2020-11-06T20:11:00Z"/>
          <w:lang w:val="en-AU"/>
        </w:rPr>
      </w:pPr>
      <w:proofErr w:type="spellStart"/>
      <w:ins w:id="253" w:author="Ngoc Lan Tran" w:date="2020-11-06T20:11:00Z">
        <w:r>
          <w:rPr>
            <w:lang w:val="en-AU"/>
          </w:rPr>
          <w:t>Palm_Desktop</w:t>
        </w:r>
        <w:proofErr w:type="spellEnd"/>
        <w:r>
          <w:rPr>
            <w:lang w:val="en-AU"/>
          </w:rPr>
          <w:t xml:space="preserve"> </w:t>
        </w:r>
        <w:r w:rsidRPr="007B582E">
          <w:rPr>
            <w:lang w:val="en-AU"/>
          </w:rPr>
          <w:t>– Standard Assets (Environment), by Unity Technologies (from Asset</w:t>
        </w:r>
        <w:r>
          <w:rPr>
            <w:lang w:val="en-AU"/>
          </w:rPr>
          <w:t xml:space="preserve"> </w:t>
        </w:r>
        <w:r w:rsidRPr="00CD51CB">
          <w:rPr>
            <w:lang w:val="en-AU"/>
          </w:rPr>
          <w:t>Store)</w:t>
        </w:r>
      </w:ins>
    </w:p>
    <w:p w14:paraId="32FDA5DC" w14:textId="57A3E393" w:rsidR="007B582E" w:rsidRPr="007B2387" w:rsidRDefault="007B582E" w:rsidP="006F2A43">
      <w:pPr>
        <w:pStyle w:val="ListParagraph"/>
        <w:numPr>
          <w:ilvl w:val="0"/>
          <w:numId w:val="5"/>
        </w:numPr>
        <w:rPr>
          <w:lang w:val="en-AU"/>
        </w:rPr>
      </w:pPr>
      <w:ins w:id="254" w:author="Ngoc Lan Tran" w:date="2020-11-06T20:11:00Z">
        <w:r>
          <w:rPr>
            <w:lang w:val="en-AU"/>
          </w:rPr>
          <w:t xml:space="preserve">Grass1Leaves </w:t>
        </w:r>
        <w:r w:rsidRPr="007B582E">
          <w:rPr>
            <w:lang w:val="en-AU"/>
          </w:rPr>
          <w:t>– Standard Assets (Environment), by Unity Technologies (from Asset</w:t>
        </w:r>
        <w:r>
          <w:rPr>
            <w:lang w:val="en-AU"/>
          </w:rPr>
          <w:t xml:space="preserve"> </w:t>
        </w:r>
        <w:r w:rsidRPr="00CD51CB">
          <w:rPr>
            <w:lang w:val="en-AU"/>
          </w:rPr>
          <w:t>Store)</w:t>
        </w:r>
      </w:ins>
    </w:p>
    <w:p w14:paraId="1531F468" w14:textId="7AAC04B3" w:rsidR="007B2387" w:rsidRDefault="007B2387" w:rsidP="007B2387">
      <w:pPr>
        <w:pStyle w:val="Heading2"/>
        <w:rPr>
          <w:lang w:val="en-AU"/>
        </w:rPr>
      </w:pPr>
      <w:r>
        <w:rPr>
          <w:lang w:val="en-AU"/>
        </w:rPr>
        <w:t>Models</w:t>
      </w:r>
    </w:p>
    <w:p w14:paraId="343D5039" w14:textId="65847D65" w:rsidR="007B2387" w:rsidRPr="007B2387" w:rsidRDefault="007B582E" w:rsidP="006F2A43">
      <w:pPr>
        <w:pStyle w:val="ListParagraph"/>
        <w:numPr>
          <w:ilvl w:val="0"/>
          <w:numId w:val="5"/>
        </w:numPr>
        <w:rPr>
          <w:lang w:val="en-AU"/>
        </w:rPr>
      </w:pPr>
      <w:proofErr w:type="spellStart"/>
      <w:ins w:id="255" w:author="Ngoc Lan Tran" w:date="2020-11-06T20:12:00Z">
        <w:r>
          <w:rPr>
            <w:lang w:val="en-AU"/>
          </w:rPr>
          <w:t>WaterBasicNightime</w:t>
        </w:r>
        <w:proofErr w:type="spellEnd"/>
        <w:r>
          <w:rPr>
            <w:lang w:val="en-AU"/>
          </w:rPr>
          <w:t xml:space="preserve"> </w:t>
        </w:r>
        <w:r w:rsidRPr="007B582E">
          <w:rPr>
            <w:lang w:val="en-AU"/>
          </w:rPr>
          <w:t>– Standard Assets (Environment), by Unity Technologies (from Asset</w:t>
        </w:r>
        <w:r>
          <w:rPr>
            <w:lang w:val="en-AU"/>
          </w:rPr>
          <w:t xml:space="preserve"> </w:t>
        </w:r>
        <w:r w:rsidRPr="00CD51CB">
          <w:rPr>
            <w:lang w:val="en-AU"/>
          </w:rPr>
          <w:t>Store)</w:t>
        </w:r>
      </w:ins>
    </w:p>
    <w:p w14:paraId="14918BF4" w14:textId="7058083F" w:rsidR="007B2387" w:rsidRDefault="007B2387" w:rsidP="007B2387">
      <w:pPr>
        <w:pStyle w:val="Heading2"/>
        <w:rPr>
          <w:lang w:val="en-AU"/>
        </w:rPr>
      </w:pPr>
      <w:r>
        <w:rPr>
          <w:lang w:val="en-AU"/>
        </w:rPr>
        <w:t>Scripts</w:t>
      </w:r>
    </w:p>
    <w:p w14:paraId="7C4146F4" w14:textId="0A7FB36A" w:rsidR="007B2387" w:rsidRPr="007B2387" w:rsidRDefault="007B582E" w:rsidP="006F2A43">
      <w:pPr>
        <w:pStyle w:val="ListParagraph"/>
        <w:numPr>
          <w:ilvl w:val="0"/>
          <w:numId w:val="5"/>
        </w:numPr>
        <w:rPr>
          <w:lang w:val="en-AU"/>
        </w:rPr>
      </w:pPr>
      <w:proofErr w:type="spellStart"/>
      <w:ins w:id="256" w:author="Ngoc Lan Tran" w:date="2020-11-06T20:03:00Z">
        <w:r>
          <w:rPr>
            <w:lang w:val="en-US"/>
          </w:rPr>
          <w:t>TriggerToAnim</w:t>
        </w:r>
        <w:proofErr w:type="spellEnd"/>
        <w:r>
          <w:rPr>
            <w:lang w:val="en-US"/>
          </w:rPr>
          <w:t>, from practical</w:t>
        </w:r>
      </w:ins>
      <w:ins w:id="257" w:author="Ngoc Lan Tran" w:date="2020-11-06T20:04:00Z">
        <w:r>
          <w:rPr>
            <w:lang w:val="en-US"/>
          </w:rPr>
          <w:t xml:space="preserve"> week 12</w:t>
        </w:r>
      </w:ins>
    </w:p>
    <w:p w14:paraId="50854156" w14:textId="21246705" w:rsidR="007B2387" w:rsidRDefault="007B2387" w:rsidP="007B2387">
      <w:pPr>
        <w:pStyle w:val="Heading2"/>
        <w:rPr>
          <w:lang w:val="en-AU"/>
        </w:rPr>
      </w:pPr>
      <w:del w:id="258" w:author="Ngoc Lan Tran" w:date="2020-11-06T20:02:00Z">
        <w:r w:rsidDel="007B582E">
          <w:rPr>
            <w:lang w:val="en-AU"/>
          </w:rPr>
          <w:delText>Audio</w:delText>
        </w:r>
      </w:del>
      <w:ins w:id="259" w:author="Ngoc Lan Tran" w:date="2020-11-06T20:02:00Z">
        <w:r w:rsidR="007B582E">
          <w:rPr>
            <w:lang w:val="en-AU"/>
          </w:rPr>
          <w:t>Tools</w:t>
        </w:r>
      </w:ins>
    </w:p>
    <w:p w14:paraId="63E6649A" w14:textId="6451BB32" w:rsidR="007B2387" w:rsidRDefault="007B582E" w:rsidP="006F2A43">
      <w:pPr>
        <w:pStyle w:val="ListParagraph"/>
        <w:numPr>
          <w:ilvl w:val="0"/>
          <w:numId w:val="5"/>
        </w:numPr>
        <w:rPr>
          <w:ins w:id="260" w:author="Ngoc Lan Tran" w:date="2020-11-06T20:02:00Z"/>
          <w:lang w:val="en-AU"/>
        </w:rPr>
      </w:pPr>
      <w:ins w:id="261" w:author="Ngoc Lan Tran" w:date="2020-11-06T20:02:00Z">
        <w:r w:rsidRPr="007B582E">
          <w:rPr>
            <w:lang w:val="en-AU"/>
          </w:rPr>
          <w:t>Terrain Tools, by Unity Technologies (from Package Manager)</w:t>
        </w:r>
      </w:ins>
    </w:p>
    <w:p w14:paraId="2E876068" w14:textId="685D48C4" w:rsidR="007B582E" w:rsidRDefault="007B582E" w:rsidP="006F2A43">
      <w:pPr>
        <w:pStyle w:val="ListParagraph"/>
        <w:numPr>
          <w:ilvl w:val="0"/>
          <w:numId w:val="5"/>
        </w:numPr>
        <w:rPr>
          <w:ins w:id="262" w:author="Ngoc Lan Tran" w:date="2020-11-06T20:02:00Z"/>
          <w:lang w:val="en-AU"/>
        </w:rPr>
      </w:pPr>
      <w:proofErr w:type="spellStart"/>
      <w:ins w:id="263" w:author="Ngoc Lan Tran" w:date="2020-11-06T20:02:00Z">
        <w:r w:rsidRPr="007B582E">
          <w:rPr>
            <w:lang w:val="en-AU"/>
          </w:rPr>
          <w:t>ProBuilder</w:t>
        </w:r>
        <w:proofErr w:type="spellEnd"/>
        <w:r w:rsidRPr="007B582E">
          <w:rPr>
            <w:lang w:val="en-AU"/>
          </w:rPr>
          <w:t>, by Unity Technologies (from Package Manager)</w:t>
        </w:r>
      </w:ins>
    </w:p>
    <w:p w14:paraId="5DBD7426" w14:textId="0888C7B4" w:rsidR="007B582E" w:rsidRPr="006F2A43" w:rsidRDefault="007B582E" w:rsidP="006F2A43">
      <w:pPr>
        <w:pStyle w:val="ListParagraph"/>
        <w:numPr>
          <w:ilvl w:val="0"/>
          <w:numId w:val="5"/>
        </w:numPr>
        <w:rPr>
          <w:lang w:val="en-AU"/>
        </w:rPr>
      </w:pPr>
      <w:ins w:id="264" w:author="Ngoc Lan Tran" w:date="2020-11-06T20:02:00Z">
        <w:r>
          <w:t>Post Processing, by Unity Technologies (from Package Manager)</w:t>
        </w:r>
      </w:ins>
    </w:p>
    <w:p w14:paraId="0899B24A" w14:textId="50BDBE51" w:rsidR="006713BC" w:rsidRPr="006713BC" w:rsidRDefault="006713BC" w:rsidP="006713BC">
      <w:pPr>
        <w:rPr>
          <w:lang w:val="en-US"/>
        </w:rPr>
      </w:pPr>
    </w:p>
    <w:sectPr w:rsidR="006713BC" w:rsidRPr="006713BC" w:rsidSect="009231E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4041D"/>
    <w:multiLevelType w:val="multilevel"/>
    <w:tmpl w:val="0B54E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6F5BA7"/>
    <w:multiLevelType w:val="hybridMultilevel"/>
    <w:tmpl w:val="276A5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177F3B"/>
    <w:multiLevelType w:val="multilevel"/>
    <w:tmpl w:val="7A4A0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193A0C"/>
    <w:multiLevelType w:val="multilevel"/>
    <w:tmpl w:val="37B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EA5D2A"/>
    <w:multiLevelType w:val="hybridMultilevel"/>
    <w:tmpl w:val="BC129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B51560"/>
    <w:multiLevelType w:val="hybridMultilevel"/>
    <w:tmpl w:val="C5EC8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5"/>
  </w:num>
  <w:num w:numId="5">
    <w:abstractNumId w:val="1"/>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oc Lan Tran">
    <w15:presenceInfo w15:providerId="None" w15:userId="Ngoc Lan Tr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780"/>
    <w:rsid w:val="00022DB9"/>
    <w:rsid w:val="00072C36"/>
    <w:rsid w:val="000C65DB"/>
    <w:rsid w:val="000E6B81"/>
    <w:rsid w:val="001014AD"/>
    <w:rsid w:val="001164BE"/>
    <w:rsid w:val="001242D4"/>
    <w:rsid w:val="00141623"/>
    <w:rsid w:val="001552FB"/>
    <w:rsid w:val="00164197"/>
    <w:rsid w:val="001C7AF6"/>
    <w:rsid w:val="00251AD7"/>
    <w:rsid w:val="00256486"/>
    <w:rsid w:val="00270C58"/>
    <w:rsid w:val="002B0299"/>
    <w:rsid w:val="002E1CD7"/>
    <w:rsid w:val="00352A98"/>
    <w:rsid w:val="00365B94"/>
    <w:rsid w:val="00381C50"/>
    <w:rsid w:val="003E0660"/>
    <w:rsid w:val="004071C1"/>
    <w:rsid w:val="0046208D"/>
    <w:rsid w:val="00474435"/>
    <w:rsid w:val="0047624A"/>
    <w:rsid w:val="004E019D"/>
    <w:rsid w:val="0050435A"/>
    <w:rsid w:val="005514B7"/>
    <w:rsid w:val="005C164E"/>
    <w:rsid w:val="005D591D"/>
    <w:rsid w:val="005E2780"/>
    <w:rsid w:val="005E72DC"/>
    <w:rsid w:val="006279C3"/>
    <w:rsid w:val="006713BC"/>
    <w:rsid w:val="00672E5A"/>
    <w:rsid w:val="006B275E"/>
    <w:rsid w:val="006D5673"/>
    <w:rsid w:val="006F2306"/>
    <w:rsid w:val="006F2A43"/>
    <w:rsid w:val="007217D4"/>
    <w:rsid w:val="0073004E"/>
    <w:rsid w:val="00736572"/>
    <w:rsid w:val="0074675C"/>
    <w:rsid w:val="00751C0A"/>
    <w:rsid w:val="007567C8"/>
    <w:rsid w:val="007707D6"/>
    <w:rsid w:val="00775BEB"/>
    <w:rsid w:val="00792103"/>
    <w:rsid w:val="007A4D54"/>
    <w:rsid w:val="007B2387"/>
    <w:rsid w:val="007B360F"/>
    <w:rsid w:val="007B582E"/>
    <w:rsid w:val="007B5CF3"/>
    <w:rsid w:val="007E252D"/>
    <w:rsid w:val="0083446A"/>
    <w:rsid w:val="0089210E"/>
    <w:rsid w:val="008F4A27"/>
    <w:rsid w:val="008F521D"/>
    <w:rsid w:val="0091371C"/>
    <w:rsid w:val="009231E8"/>
    <w:rsid w:val="0096320C"/>
    <w:rsid w:val="009E41BA"/>
    <w:rsid w:val="00A20A57"/>
    <w:rsid w:val="00A20CBE"/>
    <w:rsid w:val="00A30A86"/>
    <w:rsid w:val="00A65E83"/>
    <w:rsid w:val="00AC131E"/>
    <w:rsid w:val="00AE1150"/>
    <w:rsid w:val="00B81638"/>
    <w:rsid w:val="00BE6E72"/>
    <w:rsid w:val="00C15476"/>
    <w:rsid w:val="00C163BE"/>
    <w:rsid w:val="00C43566"/>
    <w:rsid w:val="00C56FAF"/>
    <w:rsid w:val="00C774C3"/>
    <w:rsid w:val="00CA078D"/>
    <w:rsid w:val="00CB3000"/>
    <w:rsid w:val="00CB77FE"/>
    <w:rsid w:val="00CF04AB"/>
    <w:rsid w:val="00CF5749"/>
    <w:rsid w:val="00D002C2"/>
    <w:rsid w:val="00D8769F"/>
    <w:rsid w:val="00D90254"/>
    <w:rsid w:val="00D97F4E"/>
    <w:rsid w:val="00DC1100"/>
    <w:rsid w:val="00DF035C"/>
    <w:rsid w:val="00E07F68"/>
    <w:rsid w:val="00E72DD8"/>
    <w:rsid w:val="00F10006"/>
    <w:rsid w:val="00F22DB5"/>
    <w:rsid w:val="00FB6063"/>
    <w:rsid w:val="00FC5F85"/>
    <w:rsid w:val="035A9F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9A51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27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22DB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78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E2780"/>
    <w:rPr>
      <w:color w:val="0563C1" w:themeColor="hyperlink"/>
      <w:u w:val="single"/>
    </w:rPr>
  </w:style>
  <w:style w:type="paragraph" w:styleId="ListParagraph">
    <w:name w:val="List Paragraph"/>
    <w:basedOn w:val="Normal"/>
    <w:uiPriority w:val="34"/>
    <w:qFormat/>
    <w:rsid w:val="005E2780"/>
    <w:pPr>
      <w:ind w:left="720"/>
      <w:contextualSpacing/>
    </w:pPr>
  </w:style>
  <w:style w:type="table" w:styleId="TableGrid">
    <w:name w:val="Table Grid"/>
    <w:basedOn w:val="TableNormal"/>
    <w:uiPriority w:val="39"/>
    <w:rsid w:val="005E27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E2780"/>
    <w:rPr>
      <w:color w:val="954F72" w:themeColor="followedHyperlink"/>
      <w:u w:val="single"/>
    </w:rPr>
  </w:style>
  <w:style w:type="character" w:customStyle="1" w:styleId="Heading2Char">
    <w:name w:val="Heading 2 Char"/>
    <w:basedOn w:val="DefaultParagraphFont"/>
    <w:link w:val="Heading2"/>
    <w:uiPriority w:val="9"/>
    <w:rsid w:val="00022DB9"/>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6D5673"/>
    <w:rPr>
      <w:sz w:val="16"/>
      <w:szCs w:val="16"/>
    </w:rPr>
  </w:style>
  <w:style w:type="paragraph" w:styleId="CommentText">
    <w:name w:val="annotation text"/>
    <w:basedOn w:val="Normal"/>
    <w:link w:val="CommentTextChar"/>
    <w:uiPriority w:val="99"/>
    <w:semiHidden/>
    <w:unhideWhenUsed/>
    <w:rsid w:val="006D5673"/>
    <w:rPr>
      <w:sz w:val="20"/>
      <w:szCs w:val="20"/>
    </w:rPr>
  </w:style>
  <w:style w:type="character" w:customStyle="1" w:styleId="CommentTextChar">
    <w:name w:val="Comment Text Char"/>
    <w:basedOn w:val="DefaultParagraphFont"/>
    <w:link w:val="CommentText"/>
    <w:uiPriority w:val="99"/>
    <w:semiHidden/>
    <w:rsid w:val="006D5673"/>
    <w:rPr>
      <w:sz w:val="20"/>
      <w:szCs w:val="20"/>
    </w:rPr>
  </w:style>
  <w:style w:type="paragraph" w:styleId="CommentSubject">
    <w:name w:val="annotation subject"/>
    <w:basedOn w:val="CommentText"/>
    <w:next w:val="CommentText"/>
    <w:link w:val="CommentSubjectChar"/>
    <w:uiPriority w:val="99"/>
    <w:semiHidden/>
    <w:unhideWhenUsed/>
    <w:rsid w:val="006D5673"/>
    <w:rPr>
      <w:b/>
      <w:bCs/>
    </w:rPr>
  </w:style>
  <w:style w:type="character" w:customStyle="1" w:styleId="CommentSubjectChar">
    <w:name w:val="Comment Subject Char"/>
    <w:basedOn w:val="CommentTextChar"/>
    <w:link w:val="CommentSubject"/>
    <w:uiPriority w:val="99"/>
    <w:semiHidden/>
    <w:rsid w:val="006D5673"/>
    <w:rPr>
      <w:b/>
      <w:bCs/>
      <w:sz w:val="20"/>
      <w:szCs w:val="20"/>
    </w:rPr>
  </w:style>
  <w:style w:type="paragraph" w:styleId="BalloonText">
    <w:name w:val="Balloon Text"/>
    <w:basedOn w:val="Normal"/>
    <w:link w:val="BalloonTextChar"/>
    <w:uiPriority w:val="99"/>
    <w:semiHidden/>
    <w:unhideWhenUsed/>
    <w:rsid w:val="006D567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5673"/>
    <w:rPr>
      <w:rFonts w:ascii="Times New Roman" w:hAnsi="Times New Roman" w:cs="Times New Roman"/>
      <w:sz w:val="18"/>
      <w:szCs w:val="18"/>
    </w:rPr>
  </w:style>
  <w:style w:type="character" w:styleId="UnresolvedMention">
    <w:name w:val="Unresolved Mention"/>
    <w:basedOn w:val="DefaultParagraphFont"/>
    <w:uiPriority w:val="99"/>
    <w:rsid w:val="007217D4"/>
    <w:rPr>
      <w:color w:val="605E5C"/>
      <w:shd w:val="clear" w:color="auto" w:fill="E1DFDD"/>
    </w:rPr>
  </w:style>
  <w:style w:type="paragraph" w:styleId="Caption">
    <w:name w:val="caption"/>
    <w:basedOn w:val="Normal"/>
    <w:next w:val="Normal"/>
    <w:uiPriority w:val="35"/>
    <w:unhideWhenUsed/>
    <w:qFormat/>
    <w:rsid w:val="006B275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0795812">
      <w:bodyDiv w:val="1"/>
      <w:marLeft w:val="0"/>
      <w:marRight w:val="0"/>
      <w:marTop w:val="0"/>
      <w:marBottom w:val="0"/>
      <w:divBdr>
        <w:top w:val="none" w:sz="0" w:space="0" w:color="auto"/>
        <w:left w:val="none" w:sz="0" w:space="0" w:color="auto"/>
        <w:bottom w:val="none" w:sz="0" w:space="0" w:color="auto"/>
        <w:right w:val="none" w:sz="0" w:space="0" w:color="auto"/>
      </w:divBdr>
    </w:div>
    <w:div w:id="13604708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unity3d.com/Manual/LightMode-Baked.html" TargetMode="External"/><Relationship Id="rId18" Type="http://schemas.openxmlformats.org/officeDocument/2006/relationships/hyperlink" Target="https://docs.unity3d.com/Manual/ParticleSystems.html" TargetMode="External"/><Relationship Id="rId26" Type="http://schemas.openxmlformats.org/officeDocument/2006/relationships/image" Target="media/image2.png"/><Relationship Id="rId3" Type="http://schemas.openxmlformats.org/officeDocument/2006/relationships/customXml" Target="../customXml/item3.xml"/><Relationship Id="rId21" Type="http://schemas.openxmlformats.org/officeDocument/2006/relationships/hyperlink" Target="https://docs.unity3d.com/Manual/AudioOverview.html" TargetMode="External"/><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s://docs.unity3d.com/Manual/LightSources.html" TargetMode="External"/><Relationship Id="rId17" Type="http://schemas.openxmlformats.org/officeDocument/2006/relationships/hyperlink" Target="https://docs.unity3d.com/Manual/CamerasOverview.html" TargetMode="External"/><Relationship Id="rId25" Type="http://schemas.openxmlformats.org/officeDocument/2006/relationships/image" Target="media/image1.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docs.unity3d.com/Manual/PostProcessingOverview.html" TargetMode="External"/><Relationship Id="rId20" Type="http://schemas.openxmlformats.org/officeDocument/2006/relationships/hyperlink" Target="https://docs.unity3d.com/Manual/Joints.html"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docs.unity3d.com/Manual/AnimationStateMachines.html" TargetMode="External"/><Relationship Id="rId24" Type="http://schemas.openxmlformats.org/officeDocument/2006/relationships/hyperlink" Target="https://docs.unity3d.com/Manual/class-AudioEffect.html" TargetMode="External"/><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docs.unity3d.com/Manual/ReflectionProbes.html" TargetMode="External"/><Relationship Id="rId23" Type="http://schemas.openxmlformats.org/officeDocument/2006/relationships/hyperlink" Target="https://docs.unity3d.com/Manual/class-AudioEffectMixer.html" TargetMode="External"/><Relationship Id="rId28" Type="http://schemas.openxmlformats.org/officeDocument/2006/relationships/image" Target="media/image4.png"/><Relationship Id="rId10" Type="http://schemas.openxmlformats.org/officeDocument/2006/relationships/hyperlink" Target="https://docs.unity3d.com/Manual/animeditor-UsingAnimationEditor.html" TargetMode="External"/><Relationship Id="rId19" Type="http://schemas.openxmlformats.org/officeDocument/2006/relationships/hyperlink" Target="https://docs.unity3d.com/Manual/PhysicsSection.html" TargetMode="External"/><Relationship Id="rId31"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hyperlink" Target="https://docs.unity3d.com/Manual/StandardShaderMaterialParameterNormalMap.html" TargetMode="External"/><Relationship Id="rId14" Type="http://schemas.openxmlformats.org/officeDocument/2006/relationships/hyperlink" Target="https://docs.unity3d.com/Manual/LightProbes.html" TargetMode="External"/><Relationship Id="rId22" Type="http://schemas.openxmlformats.org/officeDocument/2006/relationships/hyperlink" Target="https://docs.unity3d.com/Manual/class-AudioReverbZone.html" TargetMode="External"/><Relationship Id="rId27" Type="http://schemas.openxmlformats.org/officeDocument/2006/relationships/image" Target="media/image3.png"/><Relationship Id="rId30" Type="http://schemas.openxmlformats.org/officeDocument/2006/relationships/image" Target="media/image6.png"/><Relationship Id="rId8" Type="http://schemas.openxmlformats.org/officeDocument/2006/relationships/hyperlink" Target="https://docs.unity3d.com/Manual/Shad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D683F238BC75F4EB789911DB901D718" ma:contentTypeVersion="10" ma:contentTypeDescription="Create a new document." ma:contentTypeScope="" ma:versionID="e59b3eedfd8855a0f3090e29a880516b">
  <xsd:schema xmlns:xsd="http://www.w3.org/2001/XMLSchema" xmlns:xs="http://www.w3.org/2001/XMLSchema" xmlns:p="http://schemas.microsoft.com/office/2006/metadata/properties" xmlns:ns2="421930ea-623f-4491-8249-222176ed9477" xmlns:ns3="ebb7f390-3c0c-4fb4-9807-83586132d145" targetNamespace="http://schemas.microsoft.com/office/2006/metadata/properties" ma:root="true" ma:fieldsID="e62930517cedfefd572dbc2ad3e7ff02" ns2:_="" ns3:_="">
    <xsd:import namespace="421930ea-623f-4491-8249-222176ed9477"/>
    <xsd:import namespace="ebb7f390-3c0c-4fb4-9807-83586132d14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1930ea-623f-4491-8249-222176ed94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b7f390-3c0c-4fb4-9807-83586132d14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656DB0C-F63F-42EA-929F-4C6A56BE0F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1930ea-623f-4491-8249-222176ed9477"/>
    <ds:schemaRef ds:uri="ebb7f390-3c0c-4fb4-9807-83586132d1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10671A-F8E5-4A24-8CA2-023E129DB902}">
  <ds:schemaRefs>
    <ds:schemaRef ds:uri="http://schemas.microsoft.com/sharepoint/v3/contenttype/forms"/>
  </ds:schemaRefs>
</ds:datastoreItem>
</file>

<file path=customXml/itemProps3.xml><?xml version="1.0" encoding="utf-8"?>
<ds:datastoreItem xmlns:ds="http://schemas.openxmlformats.org/officeDocument/2006/customXml" ds:itemID="{B9A99221-791E-49CE-B89E-7873C642052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7</Pages>
  <Words>1174</Words>
  <Characters>6695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Malcolm Ryan</dc:creator>
  <cp:keywords/>
  <dc:description/>
  <cp:lastModifiedBy>Ngoc Lan Tran</cp:lastModifiedBy>
  <cp:revision>42</cp:revision>
  <dcterms:created xsi:type="dcterms:W3CDTF">2020-08-21T00:15:00Z</dcterms:created>
  <dcterms:modified xsi:type="dcterms:W3CDTF">2020-11-06T09:13:00Z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0x010100BD683F238BC75F4EB789911DB901D718</vt:lpwstr>
  </property>
</Properties>
</file>